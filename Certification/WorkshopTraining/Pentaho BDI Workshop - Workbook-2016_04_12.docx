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594" w:rsidRDefault="00AD5263" w:rsidP="00AD5263">
      <w:pPr>
        <w:jc w:val="center"/>
        <w:rPr>
          <w:lang w:eastAsia="ja-JP"/>
        </w:rPr>
      </w:pPr>
      <w:bookmarkStart w:id="0" w:name="_GoBack"/>
      <w:bookmarkEnd w:id="0"/>
      <w:r>
        <w:rPr>
          <w:noProof/>
        </w:rPr>
        <w:drawing>
          <wp:inline distT="0" distB="0" distL="0" distR="0">
            <wp:extent cx="4038600" cy="107868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ntaho-logo-CMYK.png"/>
                    <pic:cNvPicPr/>
                  </pic:nvPicPr>
                  <pic:blipFill>
                    <a:blip r:embed="rId8">
                      <a:extLst>
                        <a:ext uri="{28A0092B-C50C-407E-A947-70E740481C1C}">
                          <a14:useLocalDpi xmlns:a14="http://schemas.microsoft.com/office/drawing/2010/main" val="0"/>
                        </a:ext>
                      </a:extLst>
                    </a:blip>
                    <a:stretch>
                      <a:fillRect/>
                    </a:stretch>
                  </pic:blipFill>
                  <pic:spPr>
                    <a:xfrm>
                      <a:off x="0" y="0"/>
                      <a:ext cx="4086562" cy="1091496"/>
                    </a:xfrm>
                    <a:prstGeom prst="rect">
                      <a:avLst/>
                    </a:prstGeom>
                  </pic:spPr>
                </pic:pic>
              </a:graphicData>
            </a:graphic>
          </wp:inline>
        </w:drawing>
      </w:r>
    </w:p>
    <w:p w:rsidR="00AD5263" w:rsidRDefault="00AD5263" w:rsidP="00AD5263">
      <w:pPr>
        <w:jc w:val="center"/>
        <w:rPr>
          <w:lang w:eastAsia="ja-JP"/>
        </w:rPr>
      </w:pPr>
    </w:p>
    <w:p w:rsidR="00AD5263" w:rsidRPr="00AD5263" w:rsidRDefault="00AD5263" w:rsidP="00AD5263">
      <w:pPr>
        <w:jc w:val="center"/>
        <w:rPr>
          <w:sz w:val="44"/>
          <w:szCs w:val="44"/>
          <w:lang w:eastAsia="ja-JP"/>
        </w:rPr>
      </w:pPr>
      <w:r w:rsidRPr="00AD5263">
        <w:rPr>
          <w:sz w:val="44"/>
          <w:szCs w:val="44"/>
          <w:lang w:eastAsia="ja-JP"/>
        </w:rPr>
        <w:t>Big Data Integration Workshop</w:t>
      </w:r>
    </w:p>
    <w:p w:rsidR="00884594" w:rsidRDefault="00884594" w:rsidP="00884594">
      <w:pPr>
        <w:rPr>
          <w:lang w:eastAsia="ja-JP"/>
        </w:rPr>
      </w:pPr>
    </w:p>
    <w:p w:rsidR="00884594" w:rsidRPr="00884594" w:rsidRDefault="00884594" w:rsidP="00884594">
      <w:pPr>
        <w:rPr>
          <w:lang w:eastAsia="ja-JP"/>
        </w:rPr>
      </w:pPr>
    </w:p>
    <w:sdt>
      <w:sdtPr>
        <w:rPr>
          <w:rFonts w:ascii="Open Sans" w:eastAsiaTheme="minorHAnsi" w:hAnsi="Open Sans" w:cstheme="minorBidi"/>
          <w:b w:val="0"/>
          <w:bCs w:val="0"/>
          <w:color w:val="auto"/>
          <w:sz w:val="24"/>
          <w:szCs w:val="24"/>
          <w:lang w:eastAsia="en-US"/>
        </w:rPr>
        <w:id w:val="1798182287"/>
        <w:docPartObj>
          <w:docPartGallery w:val="Table of Contents"/>
          <w:docPartUnique/>
        </w:docPartObj>
      </w:sdtPr>
      <w:sdtEndPr>
        <w:rPr>
          <w:noProof/>
        </w:rPr>
      </w:sdtEndPr>
      <w:sdtContent>
        <w:p w:rsidR="009E2F6F" w:rsidRDefault="009E2F6F">
          <w:pPr>
            <w:pStyle w:val="TOCHeading"/>
          </w:pPr>
          <w:r>
            <w:t>Contents</w:t>
          </w:r>
        </w:p>
        <w:p w:rsidR="00A4486B" w:rsidRDefault="009E2F6F">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48237690" w:history="1">
            <w:r w:rsidR="00A4486B" w:rsidRPr="00226DD7">
              <w:rPr>
                <w:rStyle w:val="Hyperlink"/>
                <w:noProof/>
              </w:rPr>
              <w:t>VM Login and Setup</w:t>
            </w:r>
            <w:r w:rsidR="00A4486B">
              <w:rPr>
                <w:noProof/>
                <w:webHidden/>
              </w:rPr>
              <w:tab/>
            </w:r>
            <w:r w:rsidR="00A4486B">
              <w:rPr>
                <w:noProof/>
                <w:webHidden/>
              </w:rPr>
              <w:fldChar w:fldCharType="begin"/>
            </w:r>
            <w:r w:rsidR="00A4486B">
              <w:rPr>
                <w:noProof/>
                <w:webHidden/>
              </w:rPr>
              <w:instrText xml:space="preserve"> PAGEREF _Toc448237690 \h </w:instrText>
            </w:r>
            <w:r w:rsidR="00A4486B">
              <w:rPr>
                <w:noProof/>
                <w:webHidden/>
              </w:rPr>
            </w:r>
            <w:r w:rsidR="00A4486B">
              <w:rPr>
                <w:noProof/>
                <w:webHidden/>
              </w:rPr>
              <w:fldChar w:fldCharType="separate"/>
            </w:r>
            <w:r w:rsidR="00EB05C4">
              <w:rPr>
                <w:noProof/>
                <w:webHidden/>
              </w:rPr>
              <w:t>3</w:t>
            </w:r>
            <w:r w:rsidR="00A4486B">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1" w:history="1">
            <w:r w:rsidRPr="00226DD7">
              <w:rPr>
                <w:rStyle w:val="Hyperlink"/>
                <w:noProof/>
              </w:rPr>
              <w:t>Linux OS Login</w:t>
            </w:r>
            <w:r>
              <w:rPr>
                <w:noProof/>
                <w:webHidden/>
              </w:rPr>
              <w:tab/>
            </w:r>
            <w:r>
              <w:rPr>
                <w:noProof/>
                <w:webHidden/>
              </w:rPr>
              <w:fldChar w:fldCharType="begin"/>
            </w:r>
            <w:r>
              <w:rPr>
                <w:noProof/>
                <w:webHidden/>
              </w:rPr>
              <w:instrText xml:space="preserve"> PAGEREF _Toc448237691 \h </w:instrText>
            </w:r>
            <w:r>
              <w:rPr>
                <w:noProof/>
                <w:webHidden/>
              </w:rPr>
            </w:r>
            <w:r>
              <w:rPr>
                <w:noProof/>
                <w:webHidden/>
              </w:rPr>
              <w:fldChar w:fldCharType="separate"/>
            </w:r>
            <w:r w:rsidR="00EB05C4">
              <w:rPr>
                <w:noProof/>
                <w:webHidden/>
              </w:rPr>
              <w:t>3</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2" w:history="1">
            <w:r w:rsidRPr="00226DD7">
              <w:rPr>
                <w:rStyle w:val="Hyperlink"/>
                <w:noProof/>
              </w:rPr>
              <w:t>Cloudera Control</w:t>
            </w:r>
            <w:r>
              <w:rPr>
                <w:noProof/>
                <w:webHidden/>
              </w:rPr>
              <w:tab/>
            </w:r>
            <w:r>
              <w:rPr>
                <w:noProof/>
                <w:webHidden/>
              </w:rPr>
              <w:fldChar w:fldCharType="begin"/>
            </w:r>
            <w:r>
              <w:rPr>
                <w:noProof/>
                <w:webHidden/>
              </w:rPr>
              <w:instrText xml:space="preserve"> PAGEREF _Toc448237692 \h </w:instrText>
            </w:r>
            <w:r>
              <w:rPr>
                <w:noProof/>
                <w:webHidden/>
              </w:rPr>
            </w:r>
            <w:r>
              <w:rPr>
                <w:noProof/>
                <w:webHidden/>
              </w:rPr>
              <w:fldChar w:fldCharType="separate"/>
            </w:r>
            <w:r w:rsidR="00EB05C4">
              <w:rPr>
                <w:noProof/>
                <w:webHidden/>
              </w:rPr>
              <w:t>3</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3" w:history="1">
            <w:r w:rsidRPr="00226DD7">
              <w:rPr>
                <w:rStyle w:val="Hyperlink"/>
                <w:noProof/>
              </w:rPr>
              <w:t>Hue Login (web browser)</w:t>
            </w:r>
            <w:r>
              <w:rPr>
                <w:noProof/>
                <w:webHidden/>
              </w:rPr>
              <w:tab/>
            </w:r>
            <w:r>
              <w:rPr>
                <w:noProof/>
                <w:webHidden/>
              </w:rPr>
              <w:fldChar w:fldCharType="begin"/>
            </w:r>
            <w:r>
              <w:rPr>
                <w:noProof/>
                <w:webHidden/>
              </w:rPr>
              <w:instrText xml:space="preserve"> PAGEREF _Toc448237693 \h </w:instrText>
            </w:r>
            <w:r>
              <w:rPr>
                <w:noProof/>
                <w:webHidden/>
              </w:rPr>
            </w:r>
            <w:r>
              <w:rPr>
                <w:noProof/>
                <w:webHidden/>
              </w:rPr>
              <w:fldChar w:fldCharType="separate"/>
            </w:r>
            <w:r w:rsidR="00EB05C4">
              <w:rPr>
                <w:noProof/>
                <w:webHidden/>
              </w:rPr>
              <w:t>3</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4" w:history="1">
            <w:r w:rsidRPr="00226DD7">
              <w:rPr>
                <w:rStyle w:val="Hyperlink"/>
                <w:noProof/>
              </w:rPr>
              <w:t>Pentaho User Console Login (web browser)</w:t>
            </w:r>
            <w:r>
              <w:rPr>
                <w:noProof/>
                <w:webHidden/>
              </w:rPr>
              <w:tab/>
            </w:r>
            <w:r>
              <w:rPr>
                <w:noProof/>
                <w:webHidden/>
              </w:rPr>
              <w:fldChar w:fldCharType="begin"/>
            </w:r>
            <w:r>
              <w:rPr>
                <w:noProof/>
                <w:webHidden/>
              </w:rPr>
              <w:instrText xml:space="preserve"> PAGEREF _Toc448237694 \h </w:instrText>
            </w:r>
            <w:r>
              <w:rPr>
                <w:noProof/>
                <w:webHidden/>
              </w:rPr>
            </w:r>
            <w:r>
              <w:rPr>
                <w:noProof/>
                <w:webHidden/>
              </w:rPr>
              <w:fldChar w:fldCharType="separate"/>
            </w:r>
            <w:r w:rsidR="00EB05C4">
              <w:rPr>
                <w:noProof/>
                <w:webHidden/>
              </w:rPr>
              <w:t>3</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5" w:history="1">
            <w:r w:rsidRPr="00226DD7">
              <w:rPr>
                <w:rStyle w:val="Hyperlink"/>
                <w:noProof/>
              </w:rPr>
              <w:t>Start Pentaho and PostGreSQL (terminal window)</w:t>
            </w:r>
            <w:r>
              <w:rPr>
                <w:noProof/>
                <w:webHidden/>
              </w:rPr>
              <w:tab/>
            </w:r>
            <w:r>
              <w:rPr>
                <w:noProof/>
                <w:webHidden/>
              </w:rPr>
              <w:fldChar w:fldCharType="begin"/>
            </w:r>
            <w:r>
              <w:rPr>
                <w:noProof/>
                <w:webHidden/>
              </w:rPr>
              <w:instrText xml:space="preserve"> PAGEREF _Toc448237695 \h </w:instrText>
            </w:r>
            <w:r>
              <w:rPr>
                <w:noProof/>
                <w:webHidden/>
              </w:rPr>
            </w:r>
            <w:r>
              <w:rPr>
                <w:noProof/>
                <w:webHidden/>
              </w:rPr>
              <w:fldChar w:fldCharType="separate"/>
            </w:r>
            <w:r w:rsidR="00EB05C4">
              <w:rPr>
                <w:noProof/>
                <w:webHidden/>
              </w:rPr>
              <w:t>3</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6" w:history="1">
            <w:r w:rsidRPr="00226DD7">
              <w:rPr>
                <w:rStyle w:val="Hyperlink"/>
                <w:noProof/>
              </w:rPr>
              <w:t>DW Optimization Use Case</w:t>
            </w:r>
            <w:r>
              <w:rPr>
                <w:noProof/>
                <w:webHidden/>
              </w:rPr>
              <w:tab/>
            </w:r>
            <w:r>
              <w:rPr>
                <w:noProof/>
                <w:webHidden/>
              </w:rPr>
              <w:fldChar w:fldCharType="begin"/>
            </w:r>
            <w:r>
              <w:rPr>
                <w:noProof/>
                <w:webHidden/>
              </w:rPr>
              <w:instrText xml:space="preserve"> PAGEREF _Toc448237696 \h </w:instrText>
            </w:r>
            <w:r>
              <w:rPr>
                <w:noProof/>
                <w:webHidden/>
              </w:rPr>
            </w:r>
            <w:r>
              <w:rPr>
                <w:noProof/>
                <w:webHidden/>
              </w:rPr>
              <w:fldChar w:fldCharType="separate"/>
            </w:r>
            <w:r w:rsidR="00EB05C4">
              <w:rPr>
                <w:noProof/>
                <w:webHidden/>
              </w:rPr>
              <w:t>4</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7" w:history="1">
            <w:r w:rsidRPr="00226DD7">
              <w:rPr>
                <w:rStyle w:val="Hyperlink"/>
                <w:noProof/>
              </w:rPr>
              <w:t>What is it?</w:t>
            </w:r>
            <w:r>
              <w:rPr>
                <w:noProof/>
                <w:webHidden/>
              </w:rPr>
              <w:tab/>
            </w:r>
            <w:r>
              <w:rPr>
                <w:noProof/>
                <w:webHidden/>
              </w:rPr>
              <w:fldChar w:fldCharType="begin"/>
            </w:r>
            <w:r>
              <w:rPr>
                <w:noProof/>
                <w:webHidden/>
              </w:rPr>
              <w:instrText xml:space="preserve"> PAGEREF _Toc448237697 \h </w:instrText>
            </w:r>
            <w:r>
              <w:rPr>
                <w:noProof/>
                <w:webHidden/>
              </w:rPr>
            </w:r>
            <w:r>
              <w:rPr>
                <w:noProof/>
                <w:webHidden/>
              </w:rPr>
              <w:fldChar w:fldCharType="separate"/>
            </w:r>
            <w:r w:rsidR="00EB05C4">
              <w:rPr>
                <w:noProof/>
                <w:webHidden/>
              </w:rPr>
              <w:t>4</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8" w:history="1">
            <w:r w:rsidRPr="00226DD7">
              <w:rPr>
                <w:rStyle w:val="Hyperlink"/>
                <w:noProof/>
              </w:rPr>
              <w:t>Why do it?</w:t>
            </w:r>
            <w:r>
              <w:rPr>
                <w:noProof/>
                <w:webHidden/>
              </w:rPr>
              <w:tab/>
            </w:r>
            <w:r>
              <w:rPr>
                <w:noProof/>
                <w:webHidden/>
              </w:rPr>
              <w:fldChar w:fldCharType="begin"/>
            </w:r>
            <w:r>
              <w:rPr>
                <w:noProof/>
                <w:webHidden/>
              </w:rPr>
              <w:instrText xml:space="preserve"> PAGEREF _Toc448237698 \h </w:instrText>
            </w:r>
            <w:r>
              <w:rPr>
                <w:noProof/>
                <w:webHidden/>
              </w:rPr>
            </w:r>
            <w:r>
              <w:rPr>
                <w:noProof/>
                <w:webHidden/>
              </w:rPr>
              <w:fldChar w:fldCharType="separate"/>
            </w:r>
            <w:r w:rsidR="00EB05C4">
              <w:rPr>
                <w:noProof/>
                <w:webHidden/>
              </w:rPr>
              <w:t>4</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699" w:history="1">
            <w:r w:rsidRPr="00226DD7">
              <w:rPr>
                <w:rStyle w:val="Hyperlink"/>
                <w:noProof/>
              </w:rPr>
              <w:t>Value of Pentaho</w:t>
            </w:r>
            <w:r>
              <w:rPr>
                <w:noProof/>
                <w:webHidden/>
              </w:rPr>
              <w:tab/>
            </w:r>
            <w:r>
              <w:rPr>
                <w:noProof/>
                <w:webHidden/>
              </w:rPr>
              <w:fldChar w:fldCharType="begin"/>
            </w:r>
            <w:r>
              <w:rPr>
                <w:noProof/>
                <w:webHidden/>
              </w:rPr>
              <w:instrText xml:space="preserve"> PAGEREF _Toc448237699 \h </w:instrText>
            </w:r>
            <w:r>
              <w:rPr>
                <w:noProof/>
                <w:webHidden/>
              </w:rPr>
            </w:r>
            <w:r>
              <w:rPr>
                <w:noProof/>
                <w:webHidden/>
              </w:rPr>
              <w:fldChar w:fldCharType="separate"/>
            </w:r>
            <w:r w:rsidR="00EB05C4">
              <w:rPr>
                <w:noProof/>
                <w:webHidden/>
              </w:rPr>
              <w:t>4</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0" w:history="1">
            <w:r w:rsidRPr="00226DD7">
              <w:rPr>
                <w:rStyle w:val="Hyperlink"/>
                <w:noProof/>
              </w:rPr>
              <w:t>Pentaho components used in this workshop</w:t>
            </w:r>
            <w:r>
              <w:rPr>
                <w:noProof/>
                <w:webHidden/>
              </w:rPr>
              <w:tab/>
            </w:r>
            <w:r>
              <w:rPr>
                <w:noProof/>
                <w:webHidden/>
              </w:rPr>
              <w:fldChar w:fldCharType="begin"/>
            </w:r>
            <w:r>
              <w:rPr>
                <w:noProof/>
                <w:webHidden/>
              </w:rPr>
              <w:instrText xml:space="preserve"> PAGEREF _Toc448237700 \h </w:instrText>
            </w:r>
            <w:r>
              <w:rPr>
                <w:noProof/>
                <w:webHidden/>
              </w:rPr>
            </w:r>
            <w:r>
              <w:rPr>
                <w:noProof/>
                <w:webHidden/>
              </w:rPr>
              <w:fldChar w:fldCharType="separate"/>
            </w:r>
            <w:r w:rsidR="00EB05C4">
              <w:rPr>
                <w:noProof/>
                <w:webHidden/>
              </w:rPr>
              <w:t>5</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1" w:history="1">
            <w:r w:rsidRPr="00226DD7">
              <w:rPr>
                <w:rStyle w:val="Hyperlink"/>
                <w:noProof/>
              </w:rPr>
              <w:t>What you will accomplish in this workshop</w:t>
            </w:r>
            <w:r>
              <w:rPr>
                <w:noProof/>
                <w:webHidden/>
              </w:rPr>
              <w:tab/>
            </w:r>
            <w:r>
              <w:rPr>
                <w:noProof/>
                <w:webHidden/>
              </w:rPr>
              <w:fldChar w:fldCharType="begin"/>
            </w:r>
            <w:r>
              <w:rPr>
                <w:noProof/>
                <w:webHidden/>
              </w:rPr>
              <w:instrText xml:space="preserve"> PAGEREF _Toc448237701 \h </w:instrText>
            </w:r>
            <w:r>
              <w:rPr>
                <w:noProof/>
                <w:webHidden/>
              </w:rPr>
            </w:r>
            <w:r>
              <w:rPr>
                <w:noProof/>
                <w:webHidden/>
              </w:rPr>
              <w:fldChar w:fldCharType="separate"/>
            </w:r>
            <w:r w:rsidR="00EB05C4">
              <w:rPr>
                <w:noProof/>
                <w:webHidden/>
              </w:rPr>
              <w:t>5</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02" w:history="1">
            <w:r w:rsidRPr="00226DD7">
              <w:rPr>
                <w:rStyle w:val="Hyperlink"/>
                <w:noProof/>
              </w:rPr>
              <w:t>Part 1: Building PDI Transformations</w:t>
            </w:r>
            <w:r>
              <w:rPr>
                <w:noProof/>
                <w:webHidden/>
              </w:rPr>
              <w:tab/>
            </w:r>
            <w:r>
              <w:rPr>
                <w:noProof/>
                <w:webHidden/>
              </w:rPr>
              <w:fldChar w:fldCharType="begin"/>
            </w:r>
            <w:r>
              <w:rPr>
                <w:noProof/>
                <w:webHidden/>
              </w:rPr>
              <w:instrText xml:space="preserve"> PAGEREF _Toc448237702 \h </w:instrText>
            </w:r>
            <w:r>
              <w:rPr>
                <w:noProof/>
                <w:webHidden/>
              </w:rPr>
            </w:r>
            <w:r>
              <w:rPr>
                <w:noProof/>
                <w:webHidden/>
              </w:rPr>
              <w:fldChar w:fldCharType="separate"/>
            </w:r>
            <w:r w:rsidR="00EB05C4">
              <w:rPr>
                <w:noProof/>
                <w:webHidden/>
              </w:rPr>
              <w:t>6</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03" w:history="1">
            <w:r w:rsidRPr="00226DD7">
              <w:rPr>
                <w:rStyle w:val="Hyperlink"/>
                <w:noProof/>
              </w:rPr>
              <w:t>Part 2: Pentaho Visual Map Reduce (VMR)</w:t>
            </w:r>
            <w:r>
              <w:rPr>
                <w:noProof/>
                <w:webHidden/>
              </w:rPr>
              <w:tab/>
            </w:r>
            <w:r>
              <w:rPr>
                <w:noProof/>
                <w:webHidden/>
              </w:rPr>
              <w:fldChar w:fldCharType="begin"/>
            </w:r>
            <w:r>
              <w:rPr>
                <w:noProof/>
                <w:webHidden/>
              </w:rPr>
              <w:instrText xml:space="preserve"> PAGEREF _Toc448237703 \h </w:instrText>
            </w:r>
            <w:r>
              <w:rPr>
                <w:noProof/>
                <w:webHidden/>
              </w:rPr>
            </w:r>
            <w:r>
              <w:rPr>
                <w:noProof/>
                <w:webHidden/>
              </w:rPr>
              <w:fldChar w:fldCharType="separate"/>
            </w:r>
            <w:r w:rsidR="00EB05C4">
              <w:rPr>
                <w:noProof/>
                <w:webHidden/>
              </w:rPr>
              <w:t>16</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4" w:history="1">
            <w:r w:rsidRPr="00226DD7">
              <w:rPr>
                <w:rStyle w:val="Hyperlink"/>
                <w:noProof/>
              </w:rPr>
              <w:t>Streamlined Data Refinery Use Case</w:t>
            </w:r>
            <w:r>
              <w:rPr>
                <w:noProof/>
                <w:webHidden/>
              </w:rPr>
              <w:tab/>
            </w:r>
            <w:r>
              <w:rPr>
                <w:noProof/>
                <w:webHidden/>
              </w:rPr>
              <w:fldChar w:fldCharType="begin"/>
            </w:r>
            <w:r>
              <w:rPr>
                <w:noProof/>
                <w:webHidden/>
              </w:rPr>
              <w:instrText xml:space="preserve"> PAGEREF _Toc448237704 \h </w:instrText>
            </w:r>
            <w:r>
              <w:rPr>
                <w:noProof/>
                <w:webHidden/>
              </w:rPr>
            </w:r>
            <w:r>
              <w:rPr>
                <w:noProof/>
                <w:webHidden/>
              </w:rPr>
              <w:fldChar w:fldCharType="separate"/>
            </w:r>
            <w:r w:rsidR="00EB05C4">
              <w:rPr>
                <w:noProof/>
                <w:webHidden/>
              </w:rPr>
              <w:t>30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5" w:history="1">
            <w:r w:rsidRPr="00226DD7">
              <w:rPr>
                <w:rStyle w:val="Hyperlink"/>
                <w:noProof/>
              </w:rPr>
              <w:t>What is it?</w:t>
            </w:r>
            <w:r>
              <w:rPr>
                <w:noProof/>
                <w:webHidden/>
              </w:rPr>
              <w:tab/>
            </w:r>
            <w:r>
              <w:rPr>
                <w:noProof/>
                <w:webHidden/>
              </w:rPr>
              <w:fldChar w:fldCharType="begin"/>
            </w:r>
            <w:r>
              <w:rPr>
                <w:noProof/>
                <w:webHidden/>
              </w:rPr>
              <w:instrText xml:space="preserve"> PAGEREF _Toc448237705 \h </w:instrText>
            </w:r>
            <w:r>
              <w:rPr>
                <w:noProof/>
                <w:webHidden/>
              </w:rPr>
            </w:r>
            <w:r>
              <w:rPr>
                <w:noProof/>
                <w:webHidden/>
              </w:rPr>
              <w:fldChar w:fldCharType="separate"/>
            </w:r>
            <w:r w:rsidR="00EB05C4">
              <w:rPr>
                <w:noProof/>
                <w:webHidden/>
              </w:rPr>
              <w:t>30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6" w:history="1">
            <w:r w:rsidRPr="00226DD7">
              <w:rPr>
                <w:rStyle w:val="Hyperlink"/>
                <w:noProof/>
              </w:rPr>
              <w:t>Why do it?</w:t>
            </w:r>
            <w:r>
              <w:rPr>
                <w:noProof/>
                <w:webHidden/>
              </w:rPr>
              <w:tab/>
            </w:r>
            <w:r>
              <w:rPr>
                <w:noProof/>
                <w:webHidden/>
              </w:rPr>
              <w:fldChar w:fldCharType="begin"/>
            </w:r>
            <w:r>
              <w:rPr>
                <w:noProof/>
                <w:webHidden/>
              </w:rPr>
              <w:instrText xml:space="preserve"> PAGEREF _Toc448237706 \h </w:instrText>
            </w:r>
            <w:r>
              <w:rPr>
                <w:noProof/>
                <w:webHidden/>
              </w:rPr>
            </w:r>
            <w:r>
              <w:rPr>
                <w:noProof/>
                <w:webHidden/>
              </w:rPr>
              <w:fldChar w:fldCharType="separate"/>
            </w:r>
            <w:r w:rsidR="00EB05C4">
              <w:rPr>
                <w:noProof/>
                <w:webHidden/>
              </w:rPr>
              <w:t>30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7" w:history="1">
            <w:r w:rsidRPr="00226DD7">
              <w:rPr>
                <w:rStyle w:val="Hyperlink"/>
                <w:noProof/>
              </w:rPr>
              <w:t>Value of Pentaho</w:t>
            </w:r>
            <w:r>
              <w:rPr>
                <w:noProof/>
                <w:webHidden/>
              </w:rPr>
              <w:tab/>
            </w:r>
            <w:r>
              <w:rPr>
                <w:noProof/>
                <w:webHidden/>
              </w:rPr>
              <w:fldChar w:fldCharType="begin"/>
            </w:r>
            <w:r>
              <w:rPr>
                <w:noProof/>
                <w:webHidden/>
              </w:rPr>
              <w:instrText xml:space="preserve"> PAGEREF _Toc448237707 \h </w:instrText>
            </w:r>
            <w:r>
              <w:rPr>
                <w:noProof/>
                <w:webHidden/>
              </w:rPr>
            </w:r>
            <w:r>
              <w:rPr>
                <w:noProof/>
                <w:webHidden/>
              </w:rPr>
              <w:fldChar w:fldCharType="separate"/>
            </w:r>
            <w:r w:rsidR="00EB05C4">
              <w:rPr>
                <w:noProof/>
                <w:webHidden/>
              </w:rPr>
              <w:t>30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8" w:history="1">
            <w:r w:rsidRPr="00226DD7">
              <w:rPr>
                <w:rStyle w:val="Hyperlink"/>
                <w:noProof/>
              </w:rPr>
              <w:t>Pentaho components used in this workshop</w:t>
            </w:r>
            <w:r>
              <w:rPr>
                <w:noProof/>
                <w:webHidden/>
              </w:rPr>
              <w:tab/>
            </w:r>
            <w:r>
              <w:rPr>
                <w:noProof/>
                <w:webHidden/>
              </w:rPr>
              <w:fldChar w:fldCharType="begin"/>
            </w:r>
            <w:r>
              <w:rPr>
                <w:noProof/>
                <w:webHidden/>
              </w:rPr>
              <w:instrText xml:space="preserve"> PAGEREF _Toc448237708 \h </w:instrText>
            </w:r>
            <w:r>
              <w:rPr>
                <w:noProof/>
                <w:webHidden/>
              </w:rPr>
            </w:r>
            <w:r>
              <w:rPr>
                <w:noProof/>
                <w:webHidden/>
              </w:rPr>
              <w:fldChar w:fldCharType="separate"/>
            </w:r>
            <w:r w:rsidR="00EB05C4">
              <w:rPr>
                <w:noProof/>
                <w:webHidden/>
              </w:rPr>
              <w:t>31</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09" w:history="1">
            <w:r w:rsidRPr="00226DD7">
              <w:rPr>
                <w:rStyle w:val="Hyperlink"/>
                <w:noProof/>
              </w:rPr>
              <w:t>What you will accomplish in this workshop</w:t>
            </w:r>
            <w:r>
              <w:rPr>
                <w:noProof/>
                <w:webHidden/>
              </w:rPr>
              <w:tab/>
            </w:r>
            <w:r>
              <w:rPr>
                <w:noProof/>
                <w:webHidden/>
              </w:rPr>
              <w:fldChar w:fldCharType="begin"/>
            </w:r>
            <w:r>
              <w:rPr>
                <w:noProof/>
                <w:webHidden/>
              </w:rPr>
              <w:instrText xml:space="preserve"> PAGEREF _Toc448237709 \h </w:instrText>
            </w:r>
            <w:r>
              <w:rPr>
                <w:noProof/>
                <w:webHidden/>
              </w:rPr>
            </w:r>
            <w:r>
              <w:rPr>
                <w:noProof/>
                <w:webHidden/>
              </w:rPr>
              <w:fldChar w:fldCharType="separate"/>
            </w:r>
            <w:r w:rsidR="00EB05C4">
              <w:rPr>
                <w:noProof/>
                <w:webHidden/>
              </w:rPr>
              <w:t>31</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10" w:history="1">
            <w:r w:rsidRPr="00226DD7">
              <w:rPr>
                <w:rStyle w:val="Hyperlink"/>
                <w:noProof/>
              </w:rPr>
              <w:t>Part 1: Use PDI and Impala to process data in Hadoop</w:t>
            </w:r>
            <w:r>
              <w:rPr>
                <w:noProof/>
                <w:webHidden/>
              </w:rPr>
              <w:tab/>
            </w:r>
            <w:r>
              <w:rPr>
                <w:noProof/>
                <w:webHidden/>
              </w:rPr>
              <w:fldChar w:fldCharType="begin"/>
            </w:r>
            <w:r>
              <w:rPr>
                <w:noProof/>
                <w:webHidden/>
              </w:rPr>
              <w:instrText xml:space="preserve"> PAGEREF _Toc448237710 \h </w:instrText>
            </w:r>
            <w:r>
              <w:rPr>
                <w:noProof/>
                <w:webHidden/>
              </w:rPr>
            </w:r>
            <w:r>
              <w:rPr>
                <w:noProof/>
                <w:webHidden/>
              </w:rPr>
              <w:fldChar w:fldCharType="separate"/>
            </w:r>
            <w:r w:rsidR="00EB05C4">
              <w:rPr>
                <w:noProof/>
                <w:webHidden/>
              </w:rPr>
              <w:t>32</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11" w:history="1">
            <w:r w:rsidRPr="00226DD7">
              <w:rPr>
                <w:rStyle w:val="Hyperlink"/>
                <w:noProof/>
              </w:rPr>
              <w:t>Part 2: Explore data in PostgreSQL with Pentaho Analyzer</w:t>
            </w:r>
            <w:r>
              <w:rPr>
                <w:noProof/>
                <w:webHidden/>
              </w:rPr>
              <w:tab/>
            </w:r>
            <w:r>
              <w:rPr>
                <w:noProof/>
                <w:webHidden/>
              </w:rPr>
              <w:fldChar w:fldCharType="begin"/>
            </w:r>
            <w:r>
              <w:rPr>
                <w:noProof/>
                <w:webHidden/>
              </w:rPr>
              <w:instrText xml:space="preserve"> PAGEREF _Toc448237711 \h </w:instrText>
            </w:r>
            <w:r>
              <w:rPr>
                <w:noProof/>
                <w:webHidden/>
              </w:rPr>
            </w:r>
            <w:r>
              <w:rPr>
                <w:noProof/>
                <w:webHidden/>
              </w:rPr>
              <w:fldChar w:fldCharType="separate"/>
            </w:r>
            <w:r w:rsidR="00EB05C4">
              <w:rPr>
                <w:noProof/>
                <w:webHidden/>
              </w:rPr>
              <w:t>41</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2" w:history="1">
            <w:r w:rsidRPr="00226DD7">
              <w:rPr>
                <w:rStyle w:val="Hyperlink"/>
                <w:noProof/>
              </w:rPr>
              <w:t>HBase Customer 360 Use Case</w:t>
            </w:r>
            <w:r>
              <w:rPr>
                <w:noProof/>
                <w:webHidden/>
              </w:rPr>
              <w:tab/>
            </w:r>
            <w:r>
              <w:rPr>
                <w:noProof/>
                <w:webHidden/>
              </w:rPr>
              <w:fldChar w:fldCharType="begin"/>
            </w:r>
            <w:r>
              <w:rPr>
                <w:noProof/>
                <w:webHidden/>
              </w:rPr>
              <w:instrText xml:space="preserve"> PAGEREF _Toc448237712 \h </w:instrText>
            </w:r>
            <w:r>
              <w:rPr>
                <w:noProof/>
                <w:webHidden/>
              </w:rPr>
            </w:r>
            <w:r>
              <w:rPr>
                <w:noProof/>
                <w:webHidden/>
              </w:rPr>
              <w:fldChar w:fldCharType="separate"/>
            </w:r>
            <w:r w:rsidR="00EB05C4">
              <w:rPr>
                <w:noProof/>
                <w:webHidden/>
              </w:rPr>
              <w:t>46</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3" w:history="1">
            <w:r w:rsidRPr="00226DD7">
              <w:rPr>
                <w:rStyle w:val="Hyperlink"/>
                <w:noProof/>
              </w:rPr>
              <w:t>What is it?</w:t>
            </w:r>
            <w:r>
              <w:rPr>
                <w:noProof/>
                <w:webHidden/>
              </w:rPr>
              <w:tab/>
            </w:r>
            <w:r>
              <w:rPr>
                <w:noProof/>
                <w:webHidden/>
              </w:rPr>
              <w:fldChar w:fldCharType="begin"/>
            </w:r>
            <w:r>
              <w:rPr>
                <w:noProof/>
                <w:webHidden/>
              </w:rPr>
              <w:instrText xml:space="preserve"> PAGEREF _Toc448237713 \h </w:instrText>
            </w:r>
            <w:r>
              <w:rPr>
                <w:noProof/>
                <w:webHidden/>
              </w:rPr>
            </w:r>
            <w:r>
              <w:rPr>
                <w:noProof/>
                <w:webHidden/>
              </w:rPr>
              <w:fldChar w:fldCharType="separate"/>
            </w:r>
            <w:r w:rsidR="00EB05C4">
              <w:rPr>
                <w:noProof/>
                <w:webHidden/>
              </w:rPr>
              <w:t>46</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4" w:history="1">
            <w:r w:rsidRPr="00226DD7">
              <w:rPr>
                <w:rStyle w:val="Hyperlink"/>
                <w:noProof/>
              </w:rPr>
              <w:t>Why do it?</w:t>
            </w:r>
            <w:r>
              <w:rPr>
                <w:noProof/>
                <w:webHidden/>
              </w:rPr>
              <w:tab/>
            </w:r>
            <w:r>
              <w:rPr>
                <w:noProof/>
                <w:webHidden/>
              </w:rPr>
              <w:fldChar w:fldCharType="begin"/>
            </w:r>
            <w:r>
              <w:rPr>
                <w:noProof/>
                <w:webHidden/>
              </w:rPr>
              <w:instrText xml:space="preserve"> PAGEREF _Toc448237714 \h </w:instrText>
            </w:r>
            <w:r>
              <w:rPr>
                <w:noProof/>
                <w:webHidden/>
              </w:rPr>
            </w:r>
            <w:r>
              <w:rPr>
                <w:noProof/>
                <w:webHidden/>
              </w:rPr>
              <w:fldChar w:fldCharType="separate"/>
            </w:r>
            <w:r w:rsidR="00EB05C4">
              <w:rPr>
                <w:noProof/>
                <w:webHidden/>
              </w:rPr>
              <w:t>46</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5" w:history="1">
            <w:r w:rsidRPr="00226DD7">
              <w:rPr>
                <w:rStyle w:val="Hyperlink"/>
                <w:noProof/>
              </w:rPr>
              <w:t>Value of Pentaho</w:t>
            </w:r>
            <w:r>
              <w:rPr>
                <w:noProof/>
                <w:webHidden/>
              </w:rPr>
              <w:tab/>
            </w:r>
            <w:r>
              <w:rPr>
                <w:noProof/>
                <w:webHidden/>
              </w:rPr>
              <w:fldChar w:fldCharType="begin"/>
            </w:r>
            <w:r>
              <w:rPr>
                <w:noProof/>
                <w:webHidden/>
              </w:rPr>
              <w:instrText xml:space="preserve"> PAGEREF _Toc448237715 \h </w:instrText>
            </w:r>
            <w:r>
              <w:rPr>
                <w:noProof/>
                <w:webHidden/>
              </w:rPr>
            </w:r>
            <w:r>
              <w:rPr>
                <w:noProof/>
                <w:webHidden/>
              </w:rPr>
              <w:fldChar w:fldCharType="separate"/>
            </w:r>
            <w:r w:rsidR="00EB05C4">
              <w:rPr>
                <w:noProof/>
                <w:webHidden/>
              </w:rPr>
              <w:t>46</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6" w:history="1">
            <w:r w:rsidRPr="00226DD7">
              <w:rPr>
                <w:rStyle w:val="Hyperlink"/>
                <w:noProof/>
              </w:rPr>
              <w:t>Pentaho components used in this workshop</w:t>
            </w:r>
            <w:r>
              <w:rPr>
                <w:noProof/>
                <w:webHidden/>
              </w:rPr>
              <w:tab/>
            </w:r>
            <w:r>
              <w:rPr>
                <w:noProof/>
                <w:webHidden/>
              </w:rPr>
              <w:fldChar w:fldCharType="begin"/>
            </w:r>
            <w:r>
              <w:rPr>
                <w:noProof/>
                <w:webHidden/>
              </w:rPr>
              <w:instrText xml:space="preserve"> PAGEREF _Toc448237716 \h </w:instrText>
            </w:r>
            <w:r>
              <w:rPr>
                <w:noProof/>
                <w:webHidden/>
              </w:rPr>
            </w:r>
            <w:r>
              <w:rPr>
                <w:noProof/>
                <w:webHidden/>
              </w:rPr>
              <w:fldChar w:fldCharType="separate"/>
            </w:r>
            <w:r w:rsidR="00EB05C4">
              <w:rPr>
                <w:noProof/>
                <w:webHidden/>
              </w:rPr>
              <w:t>47</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7" w:history="1">
            <w:r w:rsidRPr="00226DD7">
              <w:rPr>
                <w:rStyle w:val="Hyperlink"/>
                <w:noProof/>
              </w:rPr>
              <w:t>What you will accomplish in this workshop</w:t>
            </w:r>
            <w:r>
              <w:rPr>
                <w:noProof/>
                <w:webHidden/>
              </w:rPr>
              <w:tab/>
            </w:r>
            <w:r>
              <w:rPr>
                <w:noProof/>
                <w:webHidden/>
              </w:rPr>
              <w:fldChar w:fldCharType="begin"/>
            </w:r>
            <w:r>
              <w:rPr>
                <w:noProof/>
                <w:webHidden/>
              </w:rPr>
              <w:instrText xml:space="preserve"> PAGEREF _Toc448237717 \h </w:instrText>
            </w:r>
            <w:r>
              <w:rPr>
                <w:noProof/>
                <w:webHidden/>
              </w:rPr>
            </w:r>
            <w:r>
              <w:rPr>
                <w:noProof/>
                <w:webHidden/>
              </w:rPr>
              <w:fldChar w:fldCharType="separate"/>
            </w:r>
            <w:r w:rsidR="00EB05C4">
              <w:rPr>
                <w:noProof/>
                <w:webHidden/>
              </w:rPr>
              <w:t>47</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18" w:history="1">
            <w:r w:rsidRPr="00226DD7">
              <w:rPr>
                <w:rStyle w:val="Hyperlink"/>
                <w:noProof/>
              </w:rPr>
              <w:t>Part 1: Use PDI to create a single view in HBase</w:t>
            </w:r>
            <w:r>
              <w:rPr>
                <w:noProof/>
                <w:webHidden/>
              </w:rPr>
              <w:tab/>
            </w:r>
            <w:r>
              <w:rPr>
                <w:noProof/>
                <w:webHidden/>
              </w:rPr>
              <w:fldChar w:fldCharType="begin"/>
            </w:r>
            <w:r>
              <w:rPr>
                <w:noProof/>
                <w:webHidden/>
              </w:rPr>
              <w:instrText xml:space="preserve"> PAGEREF _Toc448237718 \h </w:instrText>
            </w:r>
            <w:r>
              <w:rPr>
                <w:noProof/>
                <w:webHidden/>
              </w:rPr>
            </w:r>
            <w:r>
              <w:rPr>
                <w:noProof/>
                <w:webHidden/>
              </w:rPr>
              <w:fldChar w:fldCharType="separate"/>
            </w:r>
            <w:r w:rsidR="00EB05C4">
              <w:rPr>
                <w:noProof/>
                <w:webHidden/>
              </w:rPr>
              <w:t>48</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19" w:history="1">
            <w:r w:rsidRPr="00226DD7">
              <w:rPr>
                <w:rStyle w:val="Hyperlink"/>
                <w:noProof/>
              </w:rPr>
              <w:t>Create the HBase tables</w:t>
            </w:r>
            <w:r>
              <w:rPr>
                <w:noProof/>
                <w:webHidden/>
              </w:rPr>
              <w:tab/>
            </w:r>
            <w:r>
              <w:rPr>
                <w:noProof/>
                <w:webHidden/>
              </w:rPr>
              <w:fldChar w:fldCharType="begin"/>
            </w:r>
            <w:r>
              <w:rPr>
                <w:noProof/>
                <w:webHidden/>
              </w:rPr>
              <w:instrText xml:space="preserve"> PAGEREF _Toc448237719 \h </w:instrText>
            </w:r>
            <w:r>
              <w:rPr>
                <w:noProof/>
                <w:webHidden/>
              </w:rPr>
            </w:r>
            <w:r>
              <w:rPr>
                <w:noProof/>
                <w:webHidden/>
              </w:rPr>
              <w:fldChar w:fldCharType="separate"/>
            </w:r>
            <w:r w:rsidR="00EB05C4">
              <w:rPr>
                <w:noProof/>
                <w:webHidden/>
              </w:rPr>
              <w:t>48</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20" w:history="1">
            <w:r w:rsidRPr="00226DD7">
              <w:rPr>
                <w:rStyle w:val="Hyperlink"/>
                <w:noProof/>
              </w:rPr>
              <w:t>Part 2: Visualize Data with Analyzer</w:t>
            </w:r>
            <w:r>
              <w:rPr>
                <w:noProof/>
                <w:webHidden/>
              </w:rPr>
              <w:tab/>
            </w:r>
            <w:r>
              <w:rPr>
                <w:noProof/>
                <w:webHidden/>
              </w:rPr>
              <w:fldChar w:fldCharType="begin"/>
            </w:r>
            <w:r>
              <w:rPr>
                <w:noProof/>
                <w:webHidden/>
              </w:rPr>
              <w:instrText xml:space="preserve"> PAGEREF _Toc448237720 \h </w:instrText>
            </w:r>
            <w:r>
              <w:rPr>
                <w:noProof/>
                <w:webHidden/>
              </w:rPr>
            </w:r>
            <w:r>
              <w:rPr>
                <w:noProof/>
                <w:webHidden/>
              </w:rPr>
              <w:fldChar w:fldCharType="separate"/>
            </w:r>
            <w:r w:rsidR="00EB05C4">
              <w:rPr>
                <w:noProof/>
                <w:webHidden/>
              </w:rPr>
              <w:t>75</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1" w:history="1">
            <w:r w:rsidRPr="00226DD7">
              <w:rPr>
                <w:rStyle w:val="Hyperlink"/>
                <w:noProof/>
              </w:rPr>
              <w:t>MongoDB Customer 360 Use Case</w:t>
            </w:r>
            <w:r>
              <w:rPr>
                <w:noProof/>
                <w:webHidden/>
              </w:rPr>
              <w:tab/>
            </w:r>
            <w:r>
              <w:rPr>
                <w:noProof/>
                <w:webHidden/>
              </w:rPr>
              <w:fldChar w:fldCharType="begin"/>
            </w:r>
            <w:r>
              <w:rPr>
                <w:noProof/>
                <w:webHidden/>
              </w:rPr>
              <w:instrText xml:space="preserve"> PAGEREF _Toc448237721 \h </w:instrText>
            </w:r>
            <w:r>
              <w:rPr>
                <w:noProof/>
                <w:webHidden/>
              </w:rPr>
            </w:r>
            <w:r>
              <w:rPr>
                <w:noProof/>
                <w:webHidden/>
              </w:rPr>
              <w:fldChar w:fldCharType="separate"/>
            </w:r>
            <w:r w:rsidR="00EB05C4">
              <w:rPr>
                <w:noProof/>
                <w:webHidden/>
              </w:rPr>
              <w:t>80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2" w:history="1">
            <w:r w:rsidRPr="00226DD7">
              <w:rPr>
                <w:rStyle w:val="Hyperlink"/>
                <w:noProof/>
              </w:rPr>
              <w:t>What is it?</w:t>
            </w:r>
            <w:r>
              <w:rPr>
                <w:noProof/>
                <w:webHidden/>
              </w:rPr>
              <w:tab/>
            </w:r>
            <w:r>
              <w:rPr>
                <w:noProof/>
                <w:webHidden/>
              </w:rPr>
              <w:fldChar w:fldCharType="begin"/>
            </w:r>
            <w:r>
              <w:rPr>
                <w:noProof/>
                <w:webHidden/>
              </w:rPr>
              <w:instrText xml:space="preserve"> PAGEREF _Toc448237722 \h </w:instrText>
            </w:r>
            <w:r>
              <w:rPr>
                <w:noProof/>
                <w:webHidden/>
              </w:rPr>
            </w:r>
            <w:r>
              <w:rPr>
                <w:noProof/>
                <w:webHidden/>
              </w:rPr>
              <w:fldChar w:fldCharType="separate"/>
            </w:r>
            <w:r w:rsidR="00EB05C4">
              <w:rPr>
                <w:noProof/>
                <w:webHidden/>
              </w:rPr>
              <w:t>80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3" w:history="1">
            <w:r w:rsidRPr="00226DD7">
              <w:rPr>
                <w:rStyle w:val="Hyperlink"/>
                <w:noProof/>
              </w:rPr>
              <w:t>Why do it?</w:t>
            </w:r>
            <w:r>
              <w:rPr>
                <w:noProof/>
                <w:webHidden/>
              </w:rPr>
              <w:tab/>
            </w:r>
            <w:r>
              <w:rPr>
                <w:noProof/>
                <w:webHidden/>
              </w:rPr>
              <w:fldChar w:fldCharType="begin"/>
            </w:r>
            <w:r>
              <w:rPr>
                <w:noProof/>
                <w:webHidden/>
              </w:rPr>
              <w:instrText xml:space="preserve"> PAGEREF _Toc448237723 \h </w:instrText>
            </w:r>
            <w:r>
              <w:rPr>
                <w:noProof/>
                <w:webHidden/>
              </w:rPr>
            </w:r>
            <w:r>
              <w:rPr>
                <w:noProof/>
                <w:webHidden/>
              </w:rPr>
              <w:fldChar w:fldCharType="separate"/>
            </w:r>
            <w:r w:rsidR="00EB05C4">
              <w:rPr>
                <w:noProof/>
                <w:webHidden/>
              </w:rPr>
              <w:t>80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4" w:history="1">
            <w:r w:rsidRPr="00226DD7">
              <w:rPr>
                <w:rStyle w:val="Hyperlink"/>
                <w:noProof/>
              </w:rPr>
              <w:t>Value of Pentaho</w:t>
            </w:r>
            <w:r>
              <w:rPr>
                <w:noProof/>
                <w:webHidden/>
              </w:rPr>
              <w:tab/>
            </w:r>
            <w:r>
              <w:rPr>
                <w:noProof/>
                <w:webHidden/>
              </w:rPr>
              <w:fldChar w:fldCharType="begin"/>
            </w:r>
            <w:r>
              <w:rPr>
                <w:noProof/>
                <w:webHidden/>
              </w:rPr>
              <w:instrText xml:space="preserve"> PAGEREF _Toc448237724 \h </w:instrText>
            </w:r>
            <w:r>
              <w:rPr>
                <w:noProof/>
                <w:webHidden/>
              </w:rPr>
            </w:r>
            <w:r>
              <w:rPr>
                <w:noProof/>
                <w:webHidden/>
              </w:rPr>
              <w:fldChar w:fldCharType="separate"/>
            </w:r>
            <w:r w:rsidR="00EB05C4">
              <w:rPr>
                <w:noProof/>
                <w:webHidden/>
              </w:rPr>
              <w:t>80</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5" w:history="1">
            <w:r w:rsidRPr="00226DD7">
              <w:rPr>
                <w:rStyle w:val="Hyperlink"/>
                <w:noProof/>
              </w:rPr>
              <w:t>Pentaho components used in this workshop</w:t>
            </w:r>
            <w:r>
              <w:rPr>
                <w:noProof/>
                <w:webHidden/>
              </w:rPr>
              <w:tab/>
            </w:r>
            <w:r>
              <w:rPr>
                <w:noProof/>
                <w:webHidden/>
              </w:rPr>
              <w:fldChar w:fldCharType="begin"/>
            </w:r>
            <w:r>
              <w:rPr>
                <w:noProof/>
                <w:webHidden/>
              </w:rPr>
              <w:instrText xml:space="preserve"> PAGEREF _Toc448237725 \h </w:instrText>
            </w:r>
            <w:r>
              <w:rPr>
                <w:noProof/>
                <w:webHidden/>
              </w:rPr>
            </w:r>
            <w:r>
              <w:rPr>
                <w:noProof/>
                <w:webHidden/>
              </w:rPr>
              <w:fldChar w:fldCharType="separate"/>
            </w:r>
            <w:r w:rsidR="00EB05C4">
              <w:rPr>
                <w:noProof/>
                <w:webHidden/>
              </w:rPr>
              <w:t>81</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6" w:history="1">
            <w:r w:rsidRPr="00226DD7">
              <w:rPr>
                <w:rStyle w:val="Hyperlink"/>
                <w:noProof/>
              </w:rPr>
              <w:t>What you will accomplish in this workshop</w:t>
            </w:r>
            <w:r>
              <w:rPr>
                <w:noProof/>
                <w:webHidden/>
              </w:rPr>
              <w:tab/>
            </w:r>
            <w:r>
              <w:rPr>
                <w:noProof/>
                <w:webHidden/>
              </w:rPr>
              <w:fldChar w:fldCharType="begin"/>
            </w:r>
            <w:r>
              <w:rPr>
                <w:noProof/>
                <w:webHidden/>
              </w:rPr>
              <w:instrText xml:space="preserve"> PAGEREF _Toc448237726 \h </w:instrText>
            </w:r>
            <w:r>
              <w:rPr>
                <w:noProof/>
                <w:webHidden/>
              </w:rPr>
            </w:r>
            <w:r>
              <w:rPr>
                <w:noProof/>
                <w:webHidden/>
              </w:rPr>
              <w:fldChar w:fldCharType="separate"/>
            </w:r>
            <w:r w:rsidR="00EB05C4">
              <w:rPr>
                <w:noProof/>
                <w:webHidden/>
              </w:rPr>
              <w:t>81</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27" w:history="1">
            <w:r w:rsidRPr="00226DD7">
              <w:rPr>
                <w:rStyle w:val="Hyperlink"/>
                <w:noProof/>
              </w:rPr>
              <w:t>Part 1: Use PDI to create a single view in MongoDB</w:t>
            </w:r>
            <w:r>
              <w:rPr>
                <w:noProof/>
                <w:webHidden/>
              </w:rPr>
              <w:tab/>
            </w:r>
            <w:r>
              <w:rPr>
                <w:noProof/>
                <w:webHidden/>
              </w:rPr>
              <w:fldChar w:fldCharType="begin"/>
            </w:r>
            <w:r>
              <w:rPr>
                <w:noProof/>
                <w:webHidden/>
              </w:rPr>
              <w:instrText xml:space="preserve"> PAGEREF _Toc448237727 \h </w:instrText>
            </w:r>
            <w:r>
              <w:rPr>
                <w:noProof/>
                <w:webHidden/>
              </w:rPr>
            </w:r>
            <w:r>
              <w:rPr>
                <w:noProof/>
                <w:webHidden/>
              </w:rPr>
              <w:fldChar w:fldCharType="separate"/>
            </w:r>
            <w:r w:rsidR="00EB05C4">
              <w:rPr>
                <w:noProof/>
                <w:webHidden/>
              </w:rPr>
              <w:t>82</w:t>
            </w:r>
            <w:r>
              <w:rPr>
                <w:noProof/>
                <w:webHidden/>
              </w:rPr>
              <w:fldChar w:fldCharType="end"/>
            </w:r>
          </w:hyperlink>
        </w:p>
        <w:p w:rsidR="00A4486B" w:rsidRDefault="00A4486B">
          <w:pPr>
            <w:pStyle w:val="TOC1"/>
            <w:tabs>
              <w:tab w:val="right" w:leader="dot" w:pos="9350"/>
            </w:tabs>
            <w:rPr>
              <w:rFonts w:asciiTheme="minorHAnsi" w:eastAsiaTheme="minorEastAsia" w:hAnsiTheme="minorHAnsi"/>
              <w:noProof/>
              <w:sz w:val="22"/>
              <w:szCs w:val="22"/>
            </w:rPr>
          </w:pPr>
          <w:hyperlink w:anchor="_Toc448237728" w:history="1">
            <w:r w:rsidRPr="00226DD7">
              <w:rPr>
                <w:rStyle w:val="Hyperlink"/>
                <w:noProof/>
              </w:rPr>
              <w:t>Use PDI to create a MongoDB customer data store</w:t>
            </w:r>
            <w:r>
              <w:rPr>
                <w:noProof/>
                <w:webHidden/>
              </w:rPr>
              <w:tab/>
            </w:r>
            <w:r>
              <w:rPr>
                <w:noProof/>
                <w:webHidden/>
              </w:rPr>
              <w:fldChar w:fldCharType="begin"/>
            </w:r>
            <w:r>
              <w:rPr>
                <w:noProof/>
                <w:webHidden/>
              </w:rPr>
              <w:instrText xml:space="preserve"> PAGEREF _Toc448237728 \h </w:instrText>
            </w:r>
            <w:r>
              <w:rPr>
                <w:noProof/>
                <w:webHidden/>
              </w:rPr>
            </w:r>
            <w:r>
              <w:rPr>
                <w:noProof/>
                <w:webHidden/>
              </w:rPr>
              <w:fldChar w:fldCharType="separate"/>
            </w:r>
            <w:r w:rsidR="00EB05C4">
              <w:rPr>
                <w:noProof/>
                <w:webHidden/>
              </w:rPr>
              <w:t>82</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29" w:history="1">
            <w:r w:rsidRPr="00226DD7">
              <w:rPr>
                <w:rStyle w:val="Hyperlink"/>
                <w:noProof/>
              </w:rPr>
              <w:t>Part 2: Visualize Data with Analyzer for MongoDB</w:t>
            </w:r>
            <w:r>
              <w:rPr>
                <w:noProof/>
                <w:webHidden/>
              </w:rPr>
              <w:tab/>
            </w:r>
            <w:r>
              <w:rPr>
                <w:noProof/>
                <w:webHidden/>
              </w:rPr>
              <w:fldChar w:fldCharType="begin"/>
            </w:r>
            <w:r>
              <w:rPr>
                <w:noProof/>
                <w:webHidden/>
              </w:rPr>
              <w:instrText xml:space="preserve"> PAGEREF _Toc448237729 \h </w:instrText>
            </w:r>
            <w:r>
              <w:rPr>
                <w:noProof/>
                <w:webHidden/>
              </w:rPr>
            </w:r>
            <w:r>
              <w:rPr>
                <w:noProof/>
                <w:webHidden/>
              </w:rPr>
              <w:fldChar w:fldCharType="separate"/>
            </w:r>
            <w:r w:rsidR="00EB05C4">
              <w:rPr>
                <w:noProof/>
                <w:webHidden/>
              </w:rPr>
              <w:t>94</w:t>
            </w:r>
            <w:r>
              <w:rPr>
                <w:noProof/>
                <w:webHidden/>
              </w:rPr>
              <w:fldChar w:fldCharType="end"/>
            </w:r>
          </w:hyperlink>
        </w:p>
        <w:p w:rsidR="00A4486B" w:rsidRDefault="00A4486B">
          <w:pPr>
            <w:pStyle w:val="TOC2"/>
            <w:tabs>
              <w:tab w:val="right" w:leader="dot" w:pos="9350"/>
            </w:tabs>
            <w:rPr>
              <w:rFonts w:asciiTheme="minorHAnsi" w:eastAsiaTheme="minorEastAsia" w:hAnsiTheme="minorHAnsi"/>
              <w:noProof/>
              <w:sz w:val="22"/>
              <w:szCs w:val="22"/>
            </w:rPr>
          </w:pPr>
          <w:hyperlink w:anchor="_Toc448237730" w:history="1">
            <w:r w:rsidRPr="00226DD7">
              <w:rPr>
                <w:rStyle w:val="Hyperlink"/>
                <w:noProof/>
              </w:rPr>
              <w:t>Part 3: Pentaho Report Designer (PRD)</w:t>
            </w:r>
            <w:r>
              <w:rPr>
                <w:noProof/>
                <w:webHidden/>
              </w:rPr>
              <w:tab/>
            </w:r>
            <w:r>
              <w:rPr>
                <w:noProof/>
                <w:webHidden/>
              </w:rPr>
              <w:fldChar w:fldCharType="begin"/>
            </w:r>
            <w:r>
              <w:rPr>
                <w:noProof/>
                <w:webHidden/>
              </w:rPr>
              <w:instrText xml:space="preserve"> PAGEREF _Toc448237730 \h </w:instrText>
            </w:r>
            <w:r>
              <w:rPr>
                <w:noProof/>
                <w:webHidden/>
              </w:rPr>
            </w:r>
            <w:r>
              <w:rPr>
                <w:noProof/>
                <w:webHidden/>
              </w:rPr>
              <w:fldChar w:fldCharType="separate"/>
            </w:r>
            <w:r w:rsidR="00EB05C4">
              <w:rPr>
                <w:noProof/>
                <w:webHidden/>
              </w:rPr>
              <w:t>98</w:t>
            </w:r>
            <w:r>
              <w:rPr>
                <w:noProof/>
                <w:webHidden/>
              </w:rPr>
              <w:fldChar w:fldCharType="end"/>
            </w:r>
          </w:hyperlink>
        </w:p>
        <w:p w:rsidR="009E2F6F" w:rsidRDefault="009E2F6F">
          <w:r>
            <w:rPr>
              <w:b/>
              <w:bCs/>
              <w:noProof/>
            </w:rPr>
            <w:fldChar w:fldCharType="end"/>
          </w:r>
        </w:p>
      </w:sdtContent>
    </w:sdt>
    <w:p w:rsidR="005B292B" w:rsidRDefault="005B292B">
      <w:pPr>
        <w:rPr>
          <w:rFonts w:eastAsiaTheme="majorEastAsia" w:cstheme="majorBidi"/>
          <w:b/>
          <w:color w:val="005DA6"/>
          <w:sz w:val="52"/>
          <w:szCs w:val="63"/>
        </w:rPr>
      </w:pPr>
      <w:r>
        <w:br w:type="page"/>
      </w:r>
    </w:p>
    <w:p w:rsidR="005B292B" w:rsidRPr="00595238" w:rsidRDefault="005B292B" w:rsidP="00FB2D91">
      <w:pPr>
        <w:pStyle w:val="PenHeadline"/>
      </w:pPr>
      <w:bookmarkStart w:id="1" w:name="_Toc448237690"/>
      <w:r w:rsidRPr="00595238">
        <w:lastRenderedPageBreak/>
        <w:t>VM Login and S</w:t>
      </w:r>
      <w:r w:rsidR="00924A73">
        <w:t>etup</w:t>
      </w:r>
      <w:bookmarkEnd w:id="1"/>
    </w:p>
    <w:p w:rsidR="005B292B" w:rsidRDefault="005B292B" w:rsidP="00595238">
      <w:pPr>
        <w:pStyle w:val="PenHeading4"/>
        <w:spacing w:after="0"/>
      </w:pPr>
      <w:bookmarkStart w:id="2" w:name="_Toc416863985"/>
      <w:bookmarkStart w:id="3" w:name="_Toc448237691"/>
      <w:r>
        <w:t>Linux OS Login</w:t>
      </w:r>
      <w:bookmarkEnd w:id="2"/>
      <w:bookmarkEnd w:id="3"/>
    </w:p>
    <w:p w:rsidR="00F9132D" w:rsidRDefault="000D2129" w:rsidP="00C674D7">
      <w:pPr>
        <w:pStyle w:val="PenBulleted1"/>
        <w:ind w:left="288" w:hanging="288"/>
      </w:pPr>
      <w:r>
        <w:t>See document</w:t>
      </w:r>
      <w:r w:rsidR="00F9132D">
        <w:t xml:space="preserve"> on Desktop in Docs folder:</w:t>
      </w:r>
    </w:p>
    <w:p w:rsidR="00F9132D" w:rsidRDefault="000D2129" w:rsidP="00F9132D">
      <w:pPr>
        <w:pStyle w:val="PenBulleted1"/>
        <w:numPr>
          <w:ilvl w:val="1"/>
          <w:numId w:val="1"/>
        </w:numPr>
      </w:pPr>
      <w:proofErr w:type="spellStart"/>
      <w:r>
        <w:rPr>
          <w:u w:val="single"/>
        </w:rPr>
        <w:t>hds</w:t>
      </w:r>
      <w:proofErr w:type="spellEnd"/>
      <w:r w:rsidRPr="000D2129">
        <w:rPr>
          <w:u w:val="single"/>
        </w:rPr>
        <w:t xml:space="preserve"> </w:t>
      </w:r>
      <w:r w:rsidR="002C4E15">
        <w:rPr>
          <w:u w:val="single"/>
        </w:rPr>
        <w:t>-</w:t>
      </w:r>
      <w:r w:rsidRPr="000D2129">
        <w:rPr>
          <w:u w:val="single"/>
        </w:rPr>
        <w:t xml:space="preserve"> BDI</w:t>
      </w:r>
      <w:r w:rsidR="002C4E15">
        <w:rPr>
          <w:u w:val="single"/>
        </w:rPr>
        <w:t xml:space="preserve"> </w:t>
      </w:r>
      <w:r w:rsidRPr="000D2129">
        <w:rPr>
          <w:u w:val="single"/>
        </w:rPr>
        <w:t>W</w:t>
      </w:r>
      <w:r w:rsidR="002C4E15">
        <w:rPr>
          <w:u w:val="single"/>
        </w:rPr>
        <w:t>orkshop</w:t>
      </w:r>
      <w:r w:rsidRPr="000D2129">
        <w:rPr>
          <w:u w:val="single"/>
        </w:rPr>
        <w:t xml:space="preserve"> Credentials.pdf</w:t>
      </w:r>
    </w:p>
    <w:p w:rsidR="00F9132D" w:rsidRDefault="00F9132D" w:rsidP="00F9132D">
      <w:pPr>
        <w:pStyle w:val="PenBulleted1"/>
        <w:numPr>
          <w:ilvl w:val="0"/>
          <w:numId w:val="0"/>
        </w:numPr>
        <w:ind w:left="288"/>
      </w:pPr>
      <w:r>
        <w:tab/>
        <w:t>-</w:t>
      </w:r>
      <w:proofErr w:type="gramStart"/>
      <w:r>
        <w:t>or</w:t>
      </w:r>
      <w:proofErr w:type="gramEnd"/>
      <w:r>
        <w:t>-</w:t>
      </w:r>
    </w:p>
    <w:p w:rsidR="005B292B" w:rsidRDefault="000D2129" w:rsidP="00F9132D">
      <w:pPr>
        <w:pStyle w:val="PenBulleted1"/>
        <w:numPr>
          <w:ilvl w:val="1"/>
          <w:numId w:val="1"/>
        </w:numPr>
      </w:pPr>
      <w:proofErr w:type="spellStart"/>
      <w:r w:rsidRPr="000D2129">
        <w:rPr>
          <w:u w:val="single"/>
        </w:rPr>
        <w:t>bdiw</w:t>
      </w:r>
      <w:proofErr w:type="spellEnd"/>
      <w:r w:rsidRPr="000D2129">
        <w:rPr>
          <w:u w:val="single"/>
        </w:rPr>
        <w:t xml:space="preserve"> </w:t>
      </w:r>
      <w:r w:rsidR="002C4E15">
        <w:rPr>
          <w:u w:val="single"/>
        </w:rPr>
        <w:t>-</w:t>
      </w:r>
      <w:r w:rsidRPr="000D2129">
        <w:rPr>
          <w:u w:val="single"/>
        </w:rPr>
        <w:t xml:space="preserve"> BDI</w:t>
      </w:r>
      <w:r w:rsidR="002C4E15">
        <w:rPr>
          <w:u w:val="single"/>
        </w:rPr>
        <w:t xml:space="preserve"> </w:t>
      </w:r>
      <w:r w:rsidRPr="000D2129">
        <w:rPr>
          <w:u w:val="single"/>
        </w:rPr>
        <w:t>W</w:t>
      </w:r>
      <w:r w:rsidR="002C4E15">
        <w:rPr>
          <w:u w:val="single"/>
        </w:rPr>
        <w:t>orkshop</w:t>
      </w:r>
      <w:r w:rsidRPr="000D2129">
        <w:rPr>
          <w:u w:val="single"/>
        </w:rPr>
        <w:t xml:space="preserve"> Credentials.pdf</w:t>
      </w:r>
    </w:p>
    <w:p w:rsidR="00C674D7" w:rsidRDefault="00595238" w:rsidP="00595238">
      <w:pPr>
        <w:pStyle w:val="PenHeading4"/>
        <w:spacing w:after="0"/>
      </w:pPr>
      <w:bookmarkStart w:id="4" w:name="_Toc416863986"/>
      <w:bookmarkStart w:id="5" w:name="_Toc448237692"/>
      <w:r>
        <w:t xml:space="preserve">Cloudera </w:t>
      </w:r>
      <w:r w:rsidR="00C674D7">
        <w:t>Control</w:t>
      </w:r>
      <w:bookmarkEnd w:id="5"/>
    </w:p>
    <w:p w:rsidR="00C674D7" w:rsidRDefault="00C674D7" w:rsidP="00C674D7">
      <w:pPr>
        <w:pStyle w:val="PenBulleted1"/>
        <w:ind w:left="288" w:hanging="288"/>
      </w:pPr>
      <w:r>
        <w:t xml:space="preserve">Click icon in launcher on bottom screen </w:t>
      </w:r>
      <w:r>
        <w:rPr>
          <w:noProof/>
        </w:rPr>
        <w:drawing>
          <wp:inline distT="0" distB="0" distL="0" distR="0">
            <wp:extent cx="332740" cy="314960"/>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740" cy="314960"/>
                    </a:xfrm>
                    <a:prstGeom prst="rect">
                      <a:avLst/>
                    </a:prstGeom>
                    <a:noFill/>
                    <a:ln>
                      <a:noFill/>
                    </a:ln>
                  </pic:spPr>
                </pic:pic>
              </a:graphicData>
            </a:graphic>
          </wp:inline>
        </w:drawing>
      </w:r>
    </w:p>
    <w:p w:rsidR="00595238" w:rsidRDefault="00595238" w:rsidP="00595238">
      <w:pPr>
        <w:pStyle w:val="PenHeading4"/>
        <w:spacing w:after="0"/>
      </w:pPr>
      <w:bookmarkStart w:id="6" w:name="_Toc448237693"/>
      <w:r>
        <w:t>Hue Login (web browser)</w:t>
      </w:r>
      <w:bookmarkEnd w:id="4"/>
      <w:bookmarkEnd w:id="6"/>
    </w:p>
    <w:p w:rsidR="00595238" w:rsidRDefault="00595238" w:rsidP="00C674D7">
      <w:pPr>
        <w:pStyle w:val="PenBulleted1"/>
        <w:ind w:left="288" w:hanging="288"/>
      </w:pPr>
      <w:r>
        <w:t xml:space="preserve">Username: </w:t>
      </w:r>
      <w:proofErr w:type="spellStart"/>
      <w:r w:rsidR="002D60B8">
        <w:t>cloudera</w:t>
      </w:r>
      <w:proofErr w:type="spellEnd"/>
    </w:p>
    <w:p w:rsidR="00595238" w:rsidRDefault="00595238" w:rsidP="00C674D7">
      <w:pPr>
        <w:pStyle w:val="PenBulleted1"/>
        <w:ind w:left="288" w:hanging="288"/>
      </w:pPr>
      <w:r>
        <w:t xml:space="preserve">Password: </w:t>
      </w:r>
      <w:proofErr w:type="spellStart"/>
      <w:r w:rsidR="002D60B8">
        <w:t>cloudera</w:t>
      </w:r>
      <w:proofErr w:type="spellEnd"/>
    </w:p>
    <w:p w:rsidR="00595238" w:rsidRDefault="00595238" w:rsidP="00595238">
      <w:pPr>
        <w:pStyle w:val="PenHeading4"/>
        <w:spacing w:after="0"/>
      </w:pPr>
      <w:bookmarkStart w:id="7" w:name="_Toc416863987"/>
      <w:bookmarkStart w:id="8" w:name="_Toc448237694"/>
      <w:r>
        <w:t>Pentaho User Console Login (web browser)</w:t>
      </w:r>
      <w:bookmarkEnd w:id="7"/>
      <w:bookmarkEnd w:id="8"/>
    </w:p>
    <w:p w:rsidR="00F9132D" w:rsidRDefault="00F9132D" w:rsidP="00F9132D">
      <w:pPr>
        <w:pStyle w:val="PenBulleted1"/>
        <w:ind w:left="288" w:hanging="288"/>
      </w:pPr>
      <w:bookmarkStart w:id="9" w:name="_Toc416863988"/>
      <w:r>
        <w:t>See document on Desktop in Docs folder:</w:t>
      </w:r>
    </w:p>
    <w:p w:rsidR="00F9132D" w:rsidRDefault="00F9132D" w:rsidP="00F9132D">
      <w:pPr>
        <w:pStyle w:val="PenBulleted1"/>
        <w:numPr>
          <w:ilvl w:val="1"/>
          <w:numId w:val="1"/>
        </w:numPr>
      </w:pPr>
      <w:proofErr w:type="spellStart"/>
      <w:r>
        <w:rPr>
          <w:u w:val="single"/>
        </w:rPr>
        <w:t>hds</w:t>
      </w:r>
      <w:proofErr w:type="spellEnd"/>
      <w:r w:rsidRPr="000D2129">
        <w:rPr>
          <w:u w:val="single"/>
        </w:rPr>
        <w:t xml:space="preserve"> </w:t>
      </w:r>
      <w:r w:rsidR="002C4E15">
        <w:rPr>
          <w:u w:val="single"/>
        </w:rPr>
        <w:t>-</w:t>
      </w:r>
      <w:r w:rsidRPr="000D2129">
        <w:rPr>
          <w:u w:val="single"/>
        </w:rPr>
        <w:t xml:space="preserve"> BDI</w:t>
      </w:r>
      <w:r w:rsidR="002C4E15">
        <w:rPr>
          <w:u w:val="single"/>
        </w:rPr>
        <w:t xml:space="preserve"> </w:t>
      </w:r>
      <w:r w:rsidRPr="000D2129">
        <w:rPr>
          <w:u w:val="single"/>
        </w:rPr>
        <w:t>W</w:t>
      </w:r>
      <w:r w:rsidR="002C4E15">
        <w:rPr>
          <w:u w:val="single"/>
        </w:rPr>
        <w:t>orkshop</w:t>
      </w:r>
      <w:r w:rsidRPr="000D2129">
        <w:rPr>
          <w:u w:val="single"/>
        </w:rPr>
        <w:t xml:space="preserve"> Credentials.pdf</w:t>
      </w:r>
    </w:p>
    <w:p w:rsidR="00F9132D" w:rsidRDefault="00F9132D" w:rsidP="00F9132D">
      <w:pPr>
        <w:pStyle w:val="PenBulleted1"/>
        <w:numPr>
          <w:ilvl w:val="0"/>
          <w:numId w:val="0"/>
        </w:numPr>
        <w:ind w:left="288"/>
      </w:pPr>
      <w:r>
        <w:tab/>
        <w:t>-</w:t>
      </w:r>
      <w:proofErr w:type="gramStart"/>
      <w:r>
        <w:t>or</w:t>
      </w:r>
      <w:proofErr w:type="gramEnd"/>
      <w:r>
        <w:t>-</w:t>
      </w:r>
    </w:p>
    <w:p w:rsidR="00F9132D" w:rsidRDefault="00F9132D" w:rsidP="00F9132D">
      <w:pPr>
        <w:pStyle w:val="PenBulleted1"/>
        <w:numPr>
          <w:ilvl w:val="1"/>
          <w:numId w:val="1"/>
        </w:numPr>
      </w:pPr>
      <w:proofErr w:type="spellStart"/>
      <w:r w:rsidRPr="000D2129">
        <w:rPr>
          <w:u w:val="single"/>
        </w:rPr>
        <w:t>bdiw</w:t>
      </w:r>
      <w:proofErr w:type="spellEnd"/>
      <w:r w:rsidRPr="000D2129">
        <w:rPr>
          <w:u w:val="single"/>
        </w:rPr>
        <w:t xml:space="preserve"> </w:t>
      </w:r>
      <w:r w:rsidR="002C4E15">
        <w:rPr>
          <w:u w:val="single"/>
        </w:rPr>
        <w:t>-</w:t>
      </w:r>
      <w:r w:rsidRPr="000D2129">
        <w:rPr>
          <w:u w:val="single"/>
        </w:rPr>
        <w:t xml:space="preserve"> BDI</w:t>
      </w:r>
      <w:r w:rsidR="002C4E15">
        <w:rPr>
          <w:u w:val="single"/>
        </w:rPr>
        <w:t xml:space="preserve"> </w:t>
      </w:r>
      <w:r w:rsidRPr="000D2129">
        <w:rPr>
          <w:u w:val="single"/>
        </w:rPr>
        <w:t>W</w:t>
      </w:r>
      <w:r w:rsidR="002C4E15">
        <w:rPr>
          <w:u w:val="single"/>
        </w:rPr>
        <w:t>orkshop</w:t>
      </w:r>
      <w:r w:rsidRPr="000D2129">
        <w:rPr>
          <w:u w:val="single"/>
        </w:rPr>
        <w:t xml:space="preserve"> Credentials.pdf</w:t>
      </w:r>
    </w:p>
    <w:p w:rsidR="00CB2B39" w:rsidRDefault="00CB2B39" w:rsidP="00CB2B39">
      <w:pPr>
        <w:pStyle w:val="PenHeading4"/>
        <w:spacing w:after="0"/>
      </w:pPr>
      <w:bookmarkStart w:id="10" w:name="_Toc448237695"/>
      <w:r>
        <w:t xml:space="preserve">Start Pentaho and </w:t>
      </w:r>
      <w:proofErr w:type="spellStart"/>
      <w:r>
        <w:t>PostGreSQL</w:t>
      </w:r>
      <w:proofErr w:type="spellEnd"/>
      <w:r>
        <w:t xml:space="preserve"> (terminal window)</w:t>
      </w:r>
      <w:bookmarkEnd w:id="9"/>
      <w:bookmarkEnd w:id="10"/>
    </w:p>
    <w:p w:rsidR="00CB2B39" w:rsidRDefault="00F9132D" w:rsidP="00C674D7">
      <w:pPr>
        <w:pStyle w:val="PenBulleted1"/>
        <w:ind w:left="288" w:hanging="288"/>
      </w:pPr>
      <w:r>
        <w:t xml:space="preserve">cd </w:t>
      </w:r>
      <w:r w:rsidR="00CB2B39">
        <w:t>/</w:t>
      </w:r>
      <w:proofErr w:type="spellStart"/>
      <w:r w:rsidR="00EB5161">
        <w:t>p</w:t>
      </w:r>
      <w:r w:rsidR="00C674D7">
        <w:t>entaho</w:t>
      </w:r>
      <w:proofErr w:type="spellEnd"/>
      <w:r w:rsidR="00C674D7">
        <w:t>/</w:t>
      </w:r>
      <w:proofErr w:type="spellStart"/>
      <w:r w:rsidR="00C674D7">
        <w:t>current_version</w:t>
      </w:r>
      <w:proofErr w:type="spellEnd"/>
    </w:p>
    <w:p w:rsidR="00CB2B39" w:rsidRDefault="00CB2B39" w:rsidP="00C674D7">
      <w:pPr>
        <w:pStyle w:val="PenBulleted1"/>
        <w:ind w:left="288" w:hanging="288"/>
      </w:pPr>
      <w:r>
        <w:t xml:space="preserve">./ctlscript.sh start </w:t>
      </w:r>
      <w:proofErr w:type="spellStart"/>
      <w:r>
        <w:t>postgresql</w:t>
      </w:r>
      <w:proofErr w:type="spellEnd"/>
    </w:p>
    <w:p w:rsidR="00CB2B39" w:rsidRDefault="00CB2B39" w:rsidP="00C674D7">
      <w:pPr>
        <w:pStyle w:val="PenBulleted1"/>
        <w:ind w:left="288" w:hanging="288"/>
      </w:pPr>
      <w:r>
        <w:t xml:space="preserve">./ctlscript.sh start </w:t>
      </w:r>
      <w:proofErr w:type="spellStart"/>
      <w:r>
        <w:t>baserver</w:t>
      </w:r>
      <w:proofErr w:type="spellEnd"/>
    </w:p>
    <w:p w:rsidR="005B292B" w:rsidRDefault="005B292B" w:rsidP="00CB2B39">
      <w:pPr>
        <w:pStyle w:val="PenBulleted1"/>
        <w:numPr>
          <w:ilvl w:val="0"/>
          <w:numId w:val="0"/>
        </w:numPr>
        <w:ind w:left="288" w:hanging="288"/>
      </w:pPr>
    </w:p>
    <w:p w:rsidR="00595238" w:rsidRDefault="00595238" w:rsidP="005B292B">
      <w:pPr>
        <w:pStyle w:val="PenBulleted1"/>
        <w:numPr>
          <w:ilvl w:val="0"/>
          <w:numId w:val="0"/>
        </w:numPr>
        <w:ind w:left="288" w:hanging="288"/>
      </w:pPr>
    </w:p>
    <w:p w:rsidR="00752A4E" w:rsidRDefault="00752A4E" w:rsidP="005B292B">
      <w:pPr>
        <w:pStyle w:val="PenBulleted1"/>
        <w:numPr>
          <w:ilvl w:val="0"/>
          <w:numId w:val="0"/>
        </w:numPr>
        <w:ind w:left="288" w:hanging="288"/>
      </w:pPr>
    </w:p>
    <w:p w:rsidR="00752A4E" w:rsidRDefault="00752A4E" w:rsidP="005B292B">
      <w:pPr>
        <w:pStyle w:val="PenBulleted1"/>
        <w:numPr>
          <w:ilvl w:val="0"/>
          <w:numId w:val="0"/>
        </w:numPr>
        <w:ind w:left="288" w:hanging="288"/>
      </w:pPr>
    </w:p>
    <w:p w:rsidR="00752A4E" w:rsidRDefault="00752A4E" w:rsidP="005B292B">
      <w:pPr>
        <w:pStyle w:val="PenBulleted1"/>
        <w:numPr>
          <w:ilvl w:val="0"/>
          <w:numId w:val="0"/>
        </w:numPr>
        <w:ind w:left="288" w:hanging="288"/>
      </w:pPr>
    </w:p>
    <w:p w:rsidR="00752A4E" w:rsidRDefault="00752A4E" w:rsidP="005B292B">
      <w:pPr>
        <w:pStyle w:val="PenBulleted1"/>
        <w:numPr>
          <w:ilvl w:val="0"/>
          <w:numId w:val="0"/>
        </w:numPr>
        <w:ind w:left="288" w:hanging="288"/>
      </w:pPr>
    </w:p>
    <w:p w:rsidR="00752A4E" w:rsidRDefault="00752A4E" w:rsidP="005B292B">
      <w:pPr>
        <w:pStyle w:val="PenBulleted1"/>
        <w:numPr>
          <w:ilvl w:val="0"/>
          <w:numId w:val="0"/>
        </w:numPr>
        <w:ind w:left="288" w:hanging="288"/>
      </w:pPr>
    </w:p>
    <w:p w:rsidR="00C161BF" w:rsidRDefault="00C161BF" w:rsidP="005B292B">
      <w:pPr>
        <w:pStyle w:val="PenBulleted1"/>
        <w:numPr>
          <w:ilvl w:val="0"/>
          <w:numId w:val="0"/>
        </w:numPr>
        <w:ind w:left="288" w:hanging="288"/>
        <w:sectPr w:rsidR="00C161BF" w:rsidSect="000C5CFB">
          <w:headerReference w:type="default" r:id="rId10"/>
          <w:footerReference w:type="default" r:id="rId11"/>
          <w:headerReference w:type="first" r:id="rId12"/>
          <w:footerReference w:type="first" r:id="rId13"/>
          <w:pgSz w:w="12240" w:h="15840"/>
          <w:pgMar w:top="1440" w:right="1440" w:bottom="1440" w:left="1440" w:header="634" w:footer="0" w:gutter="0"/>
          <w:cols w:space="720"/>
          <w:titlePg/>
          <w:docGrid w:linePitch="326"/>
        </w:sectPr>
      </w:pPr>
    </w:p>
    <w:p w:rsidR="00752A4E" w:rsidRPr="005B292B" w:rsidRDefault="00752A4E" w:rsidP="005B292B">
      <w:pPr>
        <w:pStyle w:val="PenBulleted1"/>
        <w:numPr>
          <w:ilvl w:val="0"/>
          <w:numId w:val="0"/>
        </w:numPr>
        <w:ind w:left="288" w:hanging="288"/>
      </w:pPr>
    </w:p>
    <w:p w:rsidR="00FB2D91" w:rsidRPr="002404E4" w:rsidRDefault="00FB2D91" w:rsidP="00FB2D91">
      <w:pPr>
        <w:pStyle w:val="PenHeadline"/>
      </w:pPr>
      <w:bookmarkStart w:id="11" w:name="_Toc448237696"/>
      <w:r>
        <w:t>DW Optimization Use Case</w:t>
      </w:r>
      <w:bookmarkEnd w:id="11"/>
      <w:r>
        <w:tab/>
      </w:r>
    </w:p>
    <w:p w:rsidR="00FB2D91" w:rsidRDefault="00FB2D91" w:rsidP="00FB2D91">
      <w:pPr>
        <w:pStyle w:val="PenHeading4"/>
      </w:pPr>
      <w:bookmarkStart w:id="12" w:name="_Toc402772284"/>
      <w:bookmarkStart w:id="13" w:name="_Toc402950401"/>
      <w:bookmarkStart w:id="14" w:name="_Toc416863990"/>
      <w:bookmarkStart w:id="15" w:name="_Toc448237697"/>
      <w:r>
        <w:t>What is it?</w:t>
      </w:r>
      <w:bookmarkEnd w:id="12"/>
      <w:bookmarkEnd w:id="13"/>
      <w:bookmarkEnd w:id="14"/>
      <w:bookmarkEnd w:id="15"/>
    </w:p>
    <w:p w:rsidR="002B1558" w:rsidRDefault="002B1558" w:rsidP="002B1558">
      <w:pPr>
        <w:pStyle w:val="PenBulleted1"/>
      </w:pPr>
      <w:r>
        <w:t xml:space="preserve">Existing Data Warehouse implementations are struggling with rising data volumes, causing performance concerns and impacting a </w:t>
      </w:r>
      <w:r w:rsidR="00B534B3">
        <w:t>business’s</w:t>
      </w:r>
      <w:r>
        <w:t xml:space="preserve"> ability to meet SLA’s.  And at the same time, the costs involved in adding additional infrastructure has increased rapidly.</w:t>
      </w:r>
    </w:p>
    <w:p w:rsidR="00FB2D91" w:rsidRDefault="002B1558" w:rsidP="002B1558">
      <w:pPr>
        <w:pStyle w:val="PenBulleted1"/>
      </w:pPr>
      <w:r>
        <w:t xml:space="preserve">The optimization solution is intended to relieve pressure on existing infrastructure by offloading less frequently used data, and improve performance by moving data transformation workloads to Hadoop. </w:t>
      </w:r>
    </w:p>
    <w:p w:rsidR="00B534B3" w:rsidRPr="00885C86" w:rsidRDefault="00B534B3" w:rsidP="00B534B3">
      <w:pPr>
        <w:pStyle w:val="PenBulleted1"/>
        <w:numPr>
          <w:ilvl w:val="0"/>
          <w:numId w:val="0"/>
        </w:numPr>
        <w:ind w:left="288"/>
      </w:pPr>
    </w:p>
    <w:p w:rsidR="00FB2D91" w:rsidRDefault="00FB2D91" w:rsidP="00FB2D91">
      <w:pPr>
        <w:pStyle w:val="PenHeading4"/>
      </w:pPr>
      <w:bookmarkStart w:id="16" w:name="_Toc402772285"/>
      <w:bookmarkStart w:id="17" w:name="_Toc402950402"/>
      <w:bookmarkStart w:id="18" w:name="_Toc416863991"/>
      <w:bookmarkStart w:id="19" w:name="_Toc448237698"/>
      <w:r>
        <w:t>Why do it?</w:t>
      </w:r>
      <w:bookmarkEnd w:id="16"/>
      <w:bookmarkEnd w:id="17"/>
      <w:bookmarkEnd w:id="18"/>
      <w:bookmarkEnd w:id="19"/>
    </w:p>
    <w:p w:rsidR="00FB2D91" w:rsidRPr="007E4267" w:rsidRDefault="002B1558" w:rsidP="007E4267">
      <w:pPr>
        <w:pStyle w:val="PenBulleted1"/>
      </w:pPr>
      <w:r>
        <w:t>Reduce data warehouse costs by reducing the need for expensive DW infrastructure,</w:t>
      </w:r>
      <w:r w:rsidR="007E4267">
        <w:t xml:space="preserve"> </w:t>
      </w:r>
      <w:r>
        <w:t>and save management costs through the use of low latency data store.</w:t>
      </w:r>
    </w:p>
    <w:p w:rsidR="00FB2D91" w:rsidRDefault="00FB2D91" w:rsidP="00FB2D91">
      <w:pPr>
        <w:pStyle w:val="PenBulleted1"/>
        <w:rPr>
          <w:b/>
          <w:bCs/>
        </w:rPr>
      </w:pPr>
      <w:r w:rsidRPr="00BC0B7C">
        <w:t>Meet SLAs to deliver data on time, &amp; empower business users to meet goals on time</w:t>
      </w:r>
      <w:r w:rsidR="007E4267">
        <w:t>.</w:t>
      </w:r>
    </w:p>
    <w:p w:rsidR="00FB2D91" w:rsidRPr="00B534B3" w:rsidRDefault="00FB2D91" w:rsidP="00FB2D91">
      <w:pPr>
        <w:pStyle w:val="PenBulleted1"/>
        <w:rPr>
          <w:b/>
          <w:bCs/>
        </w:rPr>
      </w:pPr>
      <w:r w:rsidRPr="00BC0B7C">
        <w:t>Satisfy compliance requirements by providing ready access to historical data (such as long-archived</w:t>
      </w:r>
      <w:r>
        <w:rPr>
          <w:b/>
          <w:bCs/>
        </w:rPr>
        <w:t xml:space="preserve"> </w:t>
      </w:r>
      <w:r w:rsidRPr="00BC0B7C">
        <w:t>financial transaction records).</w:t>
      </w:r>
    </w:p>
    <w:p w:rsidR="00B534B3" w:rsidRPr="00B534B3" w:rsidRDefault="00B534B3" w:rsidP="00B534B3">
      <w:pPr>
        <w:pStyle w:val="PenBulleted1"/>
        <w:numPr>
          <w:ilvl w:val="0"/>
          <w:numId w:val="0"/>
        </w:numPr>
        <w:ind w:left="288"/>
        <w:rPr>
          <w:b/>
          <w:bCs/>
        </w:rPr>
      </w:pPr>
    </w:p>
    <w:p w:rsidR="00B534B3" w:rsidRDefault="00B534B3" w:rsidP="00B534B3">
      <w:pPr>
        <w:pStyle w:val="PenBulleted1"/>
        <w:numPr>
          <w:ilvl w:val="0"/>
          <w:numId w:val="0"/>
        </w:numPr>
        <w:ind w:left="360"/>
        <w:rPr>
          <w:b/>
          <w:bCs/>
        </w:rPr>
      </w:pPr>
      <w:r>
        <w:rPr>
          <w:noProof/>
        </w:rPr>
        <w:drawing>
          <wp:inline distT="0" distB="0" distL="0" distR="0" wp14:anchorId="4F6B6529" wp14:editId="6614AB50">
            <wp:extent cx="3200400" cy="2105181"/>
            <wp:effectExtent l="19050" t="19050" r="19050" b="285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0351" cy="2111726"/>
                    </a:xfrm>
                    <a:prstGeom prst="rect">
                      <a:avLst/>
                    </a:prstGeom>
                    <a:ln>
                      <a:solidFill>
                        <a:schemeClr val="accent1"/>
                      </a:solidFill>
                    </a:ln>
                  </pic:spPr>
                </pic:pic>
              </a:graphicData>
            </a:graphic>
          </wp:inline>
        </w:drawing>
      </w:r>
    </w:p>
    <w:p w:rsidR="00FB2D91" w:rsidRPr="00BC0B7C" w:rsidRDefault="00FB2D91" w:rsidP="00FB2D91">
      <w:pPr>
        <w:pStyle w:val="PenHeading4"/>
        <w:rPr>
          <w:rFonts w:eastAsiaTheme="minorHAnsi" w:cs="Arial Narrow"/>
          <w:b w:val="0"/>
          <w:bCs w:val="0"/>
          <w:color w:val="1D1D1D"/>
          <w:sz w:val="22"/>
          <w:szCs w:val="22"/>
        </w:rPr>
      </w:pPr>
      <w:bookmarkStart w:id="20" w:name="_Toc402772286"/>
      <w:bookmarkStart w:id="21" w:name="_Toc402950403"/>
      <w:bookmarkStart w:id="22" w:name="_Toc416863992"/>
      <w:bookmarkStart w:id="23" w:name="_Toc448237699"/>
      <w:r>
        <w:t>Value of Pentaho</w:t>
      </w:r>
      <w:bookmarkEnd w:id="20"/>
      <w:bookmarkEnd w:id="21"/>
      <w:bookmarkEnd w:id="22"/>
      <w:bookmarkEnd w:id="23"/>
    </w:p>
    <w:p w:rsidR="002B1558" w:rsidRDefault="002B1558" w:rsidP="002B1558">
      <w:pPr>
        <w:pStyle w:val="PenBulleted1"/>
      </w:pPr>
      <w:r>
        <w:t>Staff savings &amp; productivity: Pentaho Data Integration for big data, along with Pentaho MapReduce means existing data warehouse developers can more easily move and process data between the data warehouse and Hadoop without coding.</w:t>
      </w:r>
    </w:p>
    <w:p w:rsidR="002B1558" w:rsidRDefault="002B1558" w:rsidP="002B1558">
      <w:pPr>
        <w:pStyle w:val="PenBulleted1"/>
      </w:pPr>
      <w:r>
        <w:t>Time to value: Organizations can speed development time with Pentaho MapReduce by up to 15 times versus hand-coding and scripting.</w:t>
      </w:r>
    </w:p>
    <w:p w:rsidR="00FB2D91" w:rsidRPr="00BC0B7C" w:rsidRDefault="002B1558" w:rsidP="002B1558">
      <w:pPr>
        <w:pStyle w:val="PenBulleted1"/>
      </w:pPr>
      <w:r>
        <w:t>Faster job execution: Pentaho MapReduce runs in parallel in cluster, delivering faster performance when compared to other scripting tools.</w:t>
      </w:r>
      <w:r w:rsidRPr="00BC0B7C">
        <w:t xml:space="preserve"> </w:t>
      </w:r>
    </w:p>
    <w:p w:rsidR="00FB2D91" w:rsidRPr="00BC0B7C" w:rsidRDefault="00FB2D91" w:rsidP="00FB2D91">
      <w:pPr>
        <w:pStyle w:val="PenHeading4"/>
        <w:rPr>
          <w:rFonts w:eastAsiaTheme="minorHAnsi" w:cs="Arial Narrow"/>
          <w:b w:val="0"/>
          <w:bCs w:val="0"/>
          <w:color w:val="1D1D1D"/>
          <w:sz w:val="22"/>
          <w:szCs w:val="22"/>
        </w:rPr>
      </w:pPr>
      <w:bookmarkStart w:id="24" w:name="_Toc402772287"/>
      <w:bookmarkStart w:id="25" w:name="_Toc402950404"/>
      <w:bookmarkStart w:id="26" w:name="_Toc416863993"/>
      <w:bookmarkStart w:id="27" w:name="_Toc448237700"/>
      <w:r>
        <w:lastRenderedPageBreak/>
        <w:t>Pentaho components used in this workshop</w:t>
      </w:r>
      <w:bookmarkEnd w:id="24"/>
      <w:bookmarkEnd w:id="25"/>
      <w:bookmarkEnd w:id="26"/>
      <w:bookmarkEnd w:id="27"/>
    </w:p>
    <w:p w:rsidR="00FB2D91" w:rsidRPr="00F86A8C" w:rsidRDefault="00FB2D91" w:rsidP="00FB2D91">
      <w:pPr>
        <w:pStyle w:val="PenNoteTitleNumbered"/>
      </w:pPr>
      <w:r w:rsidRPr="00F86A8C">
        <w:t>Pentaho Data Integration (PDI)</w:t>
      </w:r>
    </w:p>
    <w:p w:rsidR="00FB2D91" w:rsidRDefault="00FB2D91" w:rsidP="00FB2D91">
      <w:pPr>
        <w:pStyle w:val="PenNoteTitleNumbered"/>
      </w:pPr>
      <w:r>
        <w:t>Pentaho Analyzer</w:t>
      </w:r>
    </w:p>
    <w:p w:rsidR="00B534B3" w:rsidRDefault="00B534B3" w:rsidP="00B534B3">
      <w:pPr>
        <w:pStyle w:val="PenTableBody"/>
        <w:jc w:val="center"/>
      </w:pPr>
    </w:p>
    <w:p w:rsidR="00FB2D91" w:rsidRDefault="00FB2D91" w:rsidP="00FB2D91">
      <w:pPr>
        <w:pStyle w:val="PenHeading4"/>
      </w:pPr>
      <w:bookmarkStart w:id="28" w:name="_Toc402772288"/>
      <w:bookmarkStart w:id="29" w:name="_Toc402950405"/>
      <w:bookmarkStart w:id="30" w:name="_Toc416863994"/>
      <w:bookmarkStart w:id="31" w:name="_Toc448237701"/>
      <w:r>
        <w:t>What you will accomplish in this workshop</w:t>
      </w:r>
      <w:bookmarkEnd w:id="28"/>
      <w:bookmarkEnd w:id="29"/>
      <w:bookmarkEnd w:id="30"/>
      <w:bookmarkEnd w:id="31"/>
    </w:p>
    <w:p w:rsidR="00FB2D91" w:rsidRDefault="00FB2D91" w:rsidP="00242401">
      <w:pPr>
        <w:pStyle w:val="PenBulleted1"/>
        <w:numPr>
          <w:ilvl w:val="0"/>
          <w:numId w:val="0"/>
        </w:numPr>
        <w:ind w:left="288"/>
      </w:pPr>
      <w:r w:rsidRPr="00F20AB6">
        <w:rPr>
          <w:b/>
        </w:rPr>
        <w:t>Part 1</w:t>
      </w:r>
      <w:r>
        <w:t xml:space="preserve"> – </w:t>
      </w:r>
      <w:r w:rsidR="00F20AB6">
        <w:t>Building PDI Transformations</w:t>
      </w:r>
      <w:r w:rsidR="004516FA">
        <w:t xml:space="preserve"> (3 exercises)</w:t>
      </w:r>
    </w:p>
    <w:p w:rsidR="00F20AB6" w:rsidRDefault="00FB2D91" w:rsidP="00F20AB6">
      <w:pPr>
        <w:pStyle w:val="PenBulleted1"/>
        <w:numPr>
          <w:ilvl w:val="0"/>
          <w:numId w:val="0"/>
        </w:numPr>
        <w:ind w:left="288"/>
      </w:pPr>
      <w:r w:rsidRPr="00F20AB6">
        <w:rPr>
          <w:b/>
        </w:rPr>
        <w:t>Part 2</w:t>
      </w:r>
      <w:r>
        <w:t xml:space="preserve"> – </w:t>
      </w:r>
      <w:r w:rsidR="007E4267">
        <w:t>Pentaho Visual Map</w:t>
      </w:r>
      <w:r w:rsidR="004516FA">
        <w:t>Reduce (3 exercises)</w:t>
      </w:r>
    </w:p>
    <w:p w:rsidR="00FB2D91" w:rsidRPr="00F20AB6" w:rsidRDefault="00FB2D91" w:rsidP="00E0225C">
      <w:pPr>
        <w:pStyle w:val="PenBulleted1"/>
        <w:numPr>
          <w:ilvl w:val="0"/>
          <w:numId w:val="11"/>
        </w:numPr>
        <w:ind w:hanging="306"/>
      </w:pPr>
      <w:r>
        <w:br w:type="page"/>
      </w:r>
    </w:p>
    <w:p w:rsidR="00FB2D91" w:rsidRDefault="00FB2D91" w:rsidP="00FB2D91">
      <w:pPr>
        <w:pStyle w:val="PenHeading2"/>
      </w:pPr>
      <w:bookmarkStart w:id="32" w:name="_Toc448237702"/>
      <w:r>
        <w:lastRenderedPageBreak/>
        <w:t xml:space="preserve">Part 1: </w:t>
      </w:r>
      <w:r w:rsidR="00D93E71">
        <w:t>Building PDI Transformations</w:t>
      </w:r>
      <w:bookmarkEnd w:id="32"/>
    </w:p>
    <w:p w:rsidR="00FB2D91" w:rsidRDefault="00FB2D91" w:rsidP="00FB2D91">
      <w:pPr>
        <w:pStyle w:val="PenBody"/>
      </w:pPr>
      <w:r>
        <w:t>Pentaho Data Integration (PDI) gives users a graphical user interface to build transformations and jobs that solve complex data integration challenges.  PDI provides broad connectivity to a variety of sources including relational databases, text files, web services, XML, JSON and other big data technologies.  The user interface reduces data integration complexity by eliminating the need to code data extractions, data transformations and data loads.</w:t>
      </w:r>
    </w:p>
    <w:p w:rsidR="004516FA" w:rsidRDefault="0059239B" w:rsidP="00FB2D91">
      <w:pPr>
        <w:pStyle w:val="PenBody"/>
      </w:pPr>
      <w:r>
        <w:t>Part One of the</w:t>
      </w:r>
      <w:r w:rsidR="004516FA">
        <w:t xml:space="preserve"> Data Warehouse Optimization </w:t>
      </w:r>
      <w:r>
        <w:t>use case</w:t>
      </w:r>
      <w:r w:rsidR="004516FA">
        <w:t xml:space="preserve"> includes three exercises.  The first exercise gives you experience building your first transformation to extract, transform and blend call detail records</w:t>
      </w:r>
      <w:r w:rsidR="004F0248">
        <w:t xml:space="preserve"> (CDR)</w:t>
      </w:r>
      <w:r w:rsidR="004516FA">
        <w:t xml:space="preserve"> with geographic data based on area code.  The second exercis</w:t>
      </w:r>
      <w:r w:rsidR="00791E79">
        <w:t xml:space="preserve">e adds </w:t>
      </w:r>
      <w:r w:rsidR="004516FA">
        <w:t>data f</w:t>
      </w:r>
      <w:r w:rsidR="00791E79">
        <w:t xml:space="preserve">iltering and enrichment steps and a final step to load the transformed </w:t>
      </w:r>
      <w:r w:rsidR="004F0248">
        <w:t xml:space="preserve">CDR </w:t>
      </w:r>
      <w:r w:rsidR="00791E79">
        <w:t xml:space="preserve">data to </w:t>
      </w:r>
      <w:r w:rsidR="00ED1BE2">
        <w:t>PostgreSQL</w:t>
      </w:r>
      <w:r w:rsidR="00791E79">
        <w:t xml:space="preserve">.  The third and final exercise is the fun part, as you use PDI visualize the </w:t>
      </w:r>
      <w:r w:rsidR="004F0248">
        <w:t xml:space="preserve">CDR </w:t>
      </w:r>
      <w:r w:rsidR="00791E79">
        <w:t>data resulting from your hard work in the first two exercises.</w:t>
      </w:r>
    </w:p>
    <w:p w:rsidR="00FB2D91" w:rsidRDefault="00FB2D91" w:rsidP="00FB2D91">
      <w:pPr>
        <w:pStyle w:val="PenHeading5"/>
      </w:pPr>
      <w:r>
        <w:t xml:space="preserve">PDI Exercise 1: Create a </w:t>
      </w:r>
      <w:r w:rsidR="00BE2D31">
        <w:t xml:space="preserve">transformation </w:t>
      </w:r>
      <w:r w:rsidR="004B660B">
        <w:t xml:space="preserve">to blend </w:t>
      </w:r>
      <w:r w:rsidR="002D2D34">
        <w:t xml:space="preserve">CDR </w:t>
      </w:r>
      <w:r w:rsidR="004B660B">
        <w:t xml:space="preserve">data and load to </w:t>
      </w:r>
      <w:r w:rsidR="00ED1BE2">
        <w:t>PostgreSQL</w:t>
      </w:r>
    </w:p>
    <w:p w:rsidR="00FB2D91" w:rsidRDefault="00FB2D91" w:rsidP="00FB2D91">
      <w:pPr>
        <w:pStyle w:val="PenBody"/>
      </w:pPr>
      <w:r>
        <w:t xml:space="preserve">This first exercise steps you through the process of creating a </w:t>
      </w:r>
      <w:r w:rsidR="00BE2D31">
        <w:t>transformation</w:t>
      </w:r>
      <w:r>
        <w:t xml:space="preserve"> to </w:t>
      </w:r>
      <w:r w:rsidR="00BE79A9">
        <w:t>transform</w:t>
      </w:r>
      <w:r>
        <w:t xml:space="preserve"> </w:t>
      </w:r>
      <w:r w:rsidR="00BE2D31">
        <w:t>and blend two CSV files containing call detail records and area code geographies</w:t>
      </w:r>
      <w:r>
        <w:t xml:space="preserve">.  The first </w:t>
      </w:r>
      <w:r w:rsidRPr="00D40D5E">
        <w:t xml:space="preserve">call detail records file, </w:t>
      </w:r>
      <w:r w:rsidR="00BE79A9">
        <w:rPr>
          <w:rStyle w:val="PenCodeLine"/>
        </w:rPr>
        <w:t>callrecords_</w:t>
      </w:r>
      <w:r w:rsidR="00BE2D31" w:rsidRPr="00BE2D31">
        <w:rPr>
          <w:rStyle w:val="PenCodeLine"/>
        </w:rPr>
        <w:t>10years</w:t>
      </w:r>
      <w:r w:rsidRPr="00BE2D31">
        <w:rPr>
          <w:rStyle w:val="PenCodeLine"/>
        </w:rPr>
        <w:t>.csv</w:t>
      </w:r>
      <w:r w:rsidRPr="00D40D5E">
        <w:t>, contains two fields, a call timestamp and the source phone number.</w:t>
      </w:r>
      <w:r>
        <w:t xml:space="preserve">  The second file, </w:t>
      </w:r>
      <w:r w:rsidRPr="00BE2D31">
        <w:rPr>
          <w:rStyle w:val="PenCodeLine"/>
        </w:rPr>
        <w:t>areacodes.csv</w:t>
      </w:r>
      <w:r>
        <w:t>, contains a mapping of area codes to geographies in the United States.</w:t>
      </w:r>
      <w:r w:rsidR="00863EBC">
        <w:t xml:space="preserve">  </w:t>
      </w:r>
      <w:r w:rsidR="000C39A3">
        <w:t>In this exercise y</w:t>
      </w:r>
      <w:r w:rsidR="00863EBC">
        <w:t xml:space="preserve">ou blend </w:t>
      </w:r>
      <w:r w:rsidR="00BE79A9">
        <w:t>the CDR</w:t>
      </w:r>
      <w:r w:rsidR="00863EBC">
        <w:t xml:space="preserve"> </w:t>
      </w:r>
      <w:r w:rsidR="00BE79A9">
        <w:t>records</w:t>
      </w:r>
      <w:r w:rsidR="00791E79">
        <w:t xml:space="preserve"> with the geography information.</w:t>
      </w:r>
    </w:p>
    <w:p w:rsidR="00BE79A9" w:rsidRDefault="00FB2D91" w:rsidP="00BE79A9">
      <w:pPr>
        <w:pStyle w:val="PenNumbered"/>
        <w:ind w:left="450" w:hanging="450"/>
      </w:pPr>
      <w:r>
        <w:t xml:space="preserve">Launch the </w:t>
      </w:r>
      <w:r w:rsidR="00BE2D31">
        <w:t xml:space="preserve">PDI </w:t>
      </w:r>
      <w:r>
        <w:t>client-based authoring tool</w:t>
      </w:r>
      <w:r w:rsidR="00BE2D31">
        <w:t xml:space="preserve"> </w:t>
      </w:r>
      <w:r w:rsidR="0089316F">
        <w:t xml:space="preserve">(Spoon) </w:t>
      </w:r>
      <w:r w:rsidR="00BE2D31">
        <w:t xml:space="preserve">from the launch menu icon </w:t>
      </w:r>
      <w:r w:rsidR="00BE2D31">
        <w:rPr>
          <w:noProof/>
        </w:rPr>
        <w:drawing>
          <wp:inline distT="0" distB="0" distL="0" distR="0" wp14:anchorId="41FCF899" wp14:editId="20D9EBF0">
            <wp:extent cx="169985" cy="164673"/>
            <wp:effectExtent l="0" t="0" r="1905"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474" cy="167085"/>
                    </a:xfrm>
                    <a:prstGeom prst="rect">
                      <a:avLst/>
                    </a:prstGeom>
                  </pic:spPr>
                </pic:pic>
              </a:graphicData>
            </a:graphic>
          </wp:inline>
        </w:drawing>
      </w:r>
      <w:r w:rsidR="00BE2D31">
        <w:t xml:space="preserve"> at th</w:t>
      </w:r>
      <w:r w:rsidR="0089316F">
        <w:t>e bottom of your screen.  Click</w:t>
      </w:r>
      <w:r w:rsidR="00BE2D31">
        <w:t xml:space="preserve"> this icon just </w:t>
      </w:r>
      <w:r w:rsidR="00BE2D31" w:rsidRPr="0089316F">
        <w:rPr>
          <w:i/>
        </w:rPr>
        <w:t>once</w:t>
      </w:r>
      <w:r w:rsidR="00BE2D31">
        <w:t xml:space="preserve"> </w:t>
      </w:r>
      <w:r w:rsidR="0089316F">
        <w:t>to</w:t>
      </w:r>
      <w:r w:rsidR="00BE2D31">
        <w:t xml:space="preserve"> launch </w:t>
      </w:r>
      <w:r w:rsidR="0089316F">
        <w:t>Spoon</w:t>
      </w:r>
      <w:r w:rsidR="00BE2D31">
        <w:t xml:space="preserve">.  </w:t>
      </w:r>
    </w:p>
    <w:p w:rsidR="0089316F" w:rsidRDefault="0089316F" w:rsidP="0089316F">
      <w:pPr>
        <w:pStyle w:val="PenNumbered"/>
        <w:numPr>
          <w:ilvl w:val="0"/>
          <w:numId w:val="0"/>
        </w:numPr>
        <w:ind w:left="450"/>
      </w:pPr>
      <w:r>
        <w:rPr>
          <w:noProof/>
        </w:rPr>
        <w:drawing>
          <wp:inline distT="0" distB="0" distL="0" distR="0" wp14:anchorId="633D0E4F" wp14:editId="385AC86A">
            <wp:extent cx="3076575" cy="266700"/>
            <wp:effectExtent l="19050" t="19050" r="285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p>
    <w:p w:rsidR="00C02507" w:rsidRDefault="0089316F" w:rsidP="00BE79A9">
      <w:pPr>
        <w:pStyle w:val="PenNumbered"/>
        <w:ind w:left="450" w:hanging="450"/>
      </w:pPr>
      <w:r>
        <w:t xml:space="preserve">You </w:t>
      </w:r>
      <w:r w:rsidR="00C02507">
        <w:t>should</w:t>
      </w:r>
      <w:r>
        <w:t xml:space="preserve"> see the PDI splash screen appear while PDI loads.  </w:t>
      </w:r>
    </w:p>
    <w:p w:rsidR="0089316F" w:rsidRDefault="00D004A7" w:rsidP="00C02507">
      <w:pPr>
        <w:pStyle w:val="PenNoteSubNumbered"/>
      </w:pPr>
      <w:r>
        <w:t>All open</w:t>
      </w:r>
      <w:r w:rsidR="0089316F">
        <w:t xml:space="preserve"> applications appear in the top left section of your screen.</w:t>
      </w:r>
      <w:r>
        <w:t xml:space="preserve">  </w:t>
      </w:r>
      <w:r w:rsidR="00C02507">
        <w:t>Once open, you will</w:t>
      </w:r>
      <w:r>
        <w:t xml:space="preserve"> see Spoon </w:t>
      </w:r>
      <w:r w:rsidR="00C02507">
        <w:t>as shown</w:t>
      </w:r>
      <w:r>
        <w:t xml:space="preserve"> in the following screenshot.</w:t>
      </w:r>
    </w:p>
    <w:p w:rsidR="0089316F" w:rsidRDefault="0089316F" w:rsidP="0089316F">
      <w:pPr>
        <w:pStyle w:val="PenNumbered"/>
        <w:numPr>
          <w:ilvl w:val="0"/>
          <w:numId w:val="0"/>
        </w:numPr>
        <w:ind w:left="450"/>
      </w:pPr>
      <w:r>
        <w:rPr>
          <w:noProof/>
        </w:rPr>
        <w:drawing>
          <wp:inline distT="0" distB="0" distL="0" distR="0" wp14:anchorId="0DC74A93" wp14:editId="3184A87E">
            <wp:extent cx="1706880" cy="600924"/>
            <wp:effectExtent l="19050" t="19050" r="26670"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4694" cy="603675"/>
                    </a:xfrm>
                    <a:prstGeom prst="rect">
                      <a:avLst/>
                    </a:prstGeom>
                    <a:ln>
                      <a:solidFill>
                        <a:schemeClr val="accent1"/>
                      </a:solidFill>
                    </a:ln>
                  </pic:spPr>
                </pic:pic>
              </a:graphicData>
            </a:graphic>
          </wp:inline>
        </w:drawing>
      </w:r>
    </w:p>
    <w:p w:rsidR="00BE79A9" w:rsidRPr="006D32E9" w:rsidRDefault="00BE79A9" w:rsidP="00BE79A9">
      <w:pPr>
        <w:pStyle w:val="PenNumbered"/>
        <w:ind w:left="450" w:hanging="450"/>
        <w:rPr>
          <w:rStyle w:val="PenScreenTextChar"/>
          <w:b w:val="0"/>
          <w:color w:val="333E48"/>
        </w:rPr>
      </w:pPr>
      <w:r>
        <w:t xml:space="preserve">From the main menu choose </w:t>
      </w:r>
      <w:r w:rsidRPr="00996A46">
        <w:rPr>
          <w:rStyle w:val="PenScreenTextChar"/>
        </w:rPr>
        <w:t xml:space="preserve">File | New | </w:t>
      </w:r>
      <w:r>
        <w:rPr>
          <w:rStyle w:val="PenScreenTextChar"/>
        </w:rPr>
        <w:t>Transformation</w:t>
      </w:r>
    </w:p>
    <w:p w:rsidR="00CF4D63" w:rsidRPr="00CF4D63" w:rsidRDefault="00CF4D63" w:rsidP="0091763A">
      <w:pPr>
        <w:pStyle w:val="PenNumbered"/>
        <w:numPr>
          <w:ilvl w:val="0"/>
          <w:numId w:val="0"/>
        </w:numPr>
        <w:ind w:left="450"/>
        <w:rPr>
          <w:rStyle w:val="PenScreenTextChar"/>
          <w:b w:val="0"/>
          <w:color w:val="333E48"/>
        </w:rPr>
      </w:pPr>
    </w:p>
    <w:p w:rsidR="00CF4D63" w:rsidRPr="0091763A" w:rsidRDefault="00CF4D63" w:rsidP="0091763A">
      <w:pPr>
        <w:pStyle w:val="PenNoteSubNumbered"/>
        <w:rPr>
          <w:color w:val="1F497D" w:themeColor="text2"/>
        </w:rPr>
      </w:pPr>
      <w:r w:rsidRPr="0091763A">
        <w:rPr>
          <w:noProof/>
          <w:color w:val="1F497D" w:themeColor="text2"/>
        </w:rPr>
        <w:drawing>
          <wp:anchor distT="0" distB="0" distL="114300" distR="114300" simplePos="0" relativeHeight="251660288" behindDoc="0" locked="0" layoutInCell="1" allowOverlap="1" wp14:anchorId="4940C15D" wp14:editId="5446F396">
            <wp:simplePos x="0" y="0"/>
            <wp:positionH relativeFrom="column">
              <wp:posOffset>1287</wp:posOffset>
            </wp:positionH>
            <wp:positionV relativeFrom="paragraph">
              <wp:posOffset>-2574</wp:posOffset>
            </wp:positionV>
            <wp:extent cx="420624" cy="530352"/>
            <wp:effectExtent l="0" t="0" r="0" b="3175"/>
            <wp:wrapSquare wrapText="r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We need to access Call Data Records from within a flat file. The file format is a csv file, so you will access the data by configuring a CSV file input step.</w:t>
      </w:r>
    </w:p>
    <w:p w:rsidR="00CF4D63" w:rsidRDefault="00CF4D63" w:rsidP="0091763A">
      <w:pPr>
        <w:pStyle w:val="PenNumbered"/>
        <w:numPr>
          <w:ilvl w:val="0"/>
          <w:numId w:val="0"/>
        </w:numPr>
      </w:pPr>
    </w:p>
    <w:p w:rsidR="00BF0249" w:rsidRPr="005C36CD" w:rsidRDefault="00BF0249" w:rsidP="00BF0249">
      <w:pPr>
        <w:pStyle w:val="PenNumbered"/>
        <w:ind w:left="450" w:hanging="450"/>
        <w:rPr>
          <w:rStyle w:val="PenBodyChar"/>
        </w:rPr>
      </w:pPr>
      <w:r>
        <w:t xml:space="preserve">From the </w:t>
      </w:r>
      <w:r w:rsidRPr="002A708A">
        <w:rPr>
          <w:rStyle w:val="PenScreenTextChar"/>
        </w:rPr>
        <w:t>Design</w:t>
      </w:r>
      <w:r>
        <w:t xml:space="preserve"> tab on the left, expand the </w:t>
      </w:r>
      <w:r w:rsidRPr="002A708A">
        <w:rPr>
          <w:rStyle w:val="PenScreenTextChar"/>
        </w:rPr>
        <w:t>Input</w:t>
      </w:r>
      <w:r>
        <w:t xml:space="preserve"> folder; then, select and drag </w:t>
      </w:r>
      <w:r w:rsidRPr="002A708A">
        <w:rPr>
          <w:rStyle w:val="PenScreenTextChar"/>
        </w:rPr>
        <w:t>CSV file input</w:t>
      </w:r>
      <w:r>
        <w:t xml:space="preserve"> onto the </w:t>
      </w:r>
      <w:r w:rsidRPr="002A708A">
        <w:rPr>
          <w:rStyle w:val="PenBodyChar"/>
          <w:b/>
          <w:bCs/>
        </w:rPr>
        <w:t>canvas</w:t>
      </w:r>
    </w:p>
    <w:p w:rsidR="005C36CD" w:rsidRDefault="00C56790" w:rsidP="005C36CD">
      <w:pPr>
        <w:pStyle w:val="PenNumbered"/>
        <w:numPr>
          <w:ilvl w:val="0"/>
          <w:numId w:val="0"/>
        </w:numPr>
        <w:ind w:left="450"/>
      </w:pPr>
      <w:r>
        <w:rPr>
          <w:noProof/>
        </w:rPr>
        <w:lastRenderedPageBreak/>
        <w:drawing>
          <wp:inline distT="0" distB="0" distL="0" distR="0" wp14:anchorId="302EEFCE" wp14:editId="13B28229">
            <wp:extent cx="3893212" cy="1304906"/>
            <wp:effectExtent l="19050" t="19050" r="12065"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9253" cy="1373966"/>
                    </a:xfrm>
                    <a:prstGeom prst="rect">
                      <a:avLst/>
                    </a:prstGeom>
                    <a:ln>
                      <a:solidFill>
                        <a:schemeClr val="accent1"/>
                      </a:solidFill>
                    </a:ln>
                  </pic:spPr>
                </pic:pic>
              </a:graphicData>
            </a:graphic>
          </wp:inline>
        </w:drawing>
      </w:r>
    </w:p>
    <w:p w:rsidR="00BF0249" w:rsidRDefault="00BF0249" w:rsidP="00BF0249">
      <w:pPr>
        <w:pStyle w:val="PenNumbered"/>
        <w:ind w:left="450" w:hanging="450"/>
      </w:pPr>
      <w:r>
        <w:t xml:space="preserve">Double-click on </w:t>
      </w:r>
      <w:r w:rsidRPr="002A708A">
        <w:rPr>
          <w:rStyle w:val="PenScreenTextChar"/>
        </w:rPr>
        <w:t>CSV file input</w:t>
      </w:r>
      <w:r>
        <w:t xml:space="preserve"> to open its properties</w:t>
      </w:r>
    </w:p>
    <w:p w:rsidR="00BF0249" w:rsidRDefault="00BF0249" w:rsidP="00BF0249">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Pr="00BF0249">
        <w:rPr>
          <w:rStyle w:val="PenCodeblockBodyChar"/>
        </w:rPr>
        <w:t>01_dw_optimization/data/</w:t>
      </w:r>
      <w:r>
        <w:rPr>
          <w:rStyle w:val="PenCodeblockBodyChar"/>
        </w:rPr>
        <w:t xml:space="preserve"> </w:t>
      </w:r>
      <w:r>
        <w:t xml:space="preserve">and select </w:t>
      </w:r>
      <w:r>
        <w:rPr>
          <w:rStyle w:val="PenCodeblockBodyChar"/>
        </w:rPr>
        <w:t>callrecords_10years</w:t>
      </w:r>
      <w:r w:rsidRPr="005C70FE">
        <w:rPr>
          <w:rStyle w:val="PenCodeblockBodyChar"/>
        </w:rPr>
        <w:t>.csv</w:t>
      </w:r>
      <w:r>
        <w:t>.</w:t>
      </w:r>
    </w:p>
    <w:p w:rsidR="00BF0249" w:rsidRDefault="00BF0249" w:rsidP="00BF0249">
      <w:pPr>
        <w:pStyle w:val="PenNumbered"/>
        <w:ind w:left="450" w:hanging="450"/>
      </w:pPr>
      <w:r>
        <w:t xml:space="preserve">Uncheck the </w:t>
      </w:r>
      <w:r w:rsidRPr="00BF0249">
        <w:rPr>
          <w:rStyle w:val="PenScreenTextChar"/>
        </w:rPr>
        <w:t>Header Row present?</w:t>
      </w:r>
      <w:r>
        <w:t xml:space="preserve"> option</w:t>
      </w:r>
    </w:p>
    <w:p w:rsidR="00BF0249" w:rsidRDefault="00BF0249" w:rsidP="00BF0249">
      <w:pPr>
        <w:pStyle w:val="PenNumbered"/>
        <w:ind w:left="450" w:hanging="450"/>
      </w:pPr>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p>
    <w:p w:rsidR="00BF0249" w:rsidRDefault="00BF0249" w:rsidP="00BF0249">
      <w:pPr>
        <w:pStyle w:val="PenNumbered"/>
        <w:ind w:left="450" w:hanging="450"/>
      </w:pPr>
      <w:r>
        <w:t xml:space="preserve">Rename the first field, </w:t>
      </w:r>
      <w:r w:rsidRPr="00236B77">
        <w:rPr>
          <w:rStyle w:val="PenCodeLine"/>
        </w:rPr>
        <w:t>Field_000</w:t>
      </w:r>
      <w:r>
        <w:t xml:space="preserve">, to </w:t>
      </w:r>
      <w:r w:rsidRPr="00236B77">
        <w:rPr>
          <w:rStyle w:val="PenCodeLine"/>
        </w:rPr>
        <w:t>Date</w:t>
      </w:r>
    </w:p>
    <w:p w:rsidR="00236B77" w:rsidRDefault="00236B77" w:rsidP="00BF0249">
      <w:pPr>
        <w:pStyle w:val="PenNumbered"/>
        <w:ind w:left="450" w:hanging="450"/>
      </w:pPr>
      <w:r>
        <w:t xml:space="preserve">Rename the second field, </w:t>
      </w:r>
      <w:r w:rsidRPr="00236B77">
        <w:rPr>
          <w:rStyle w:val="PenCodeLine"/>
        </w:rPr>
        <w:t>Field_001</w:t>
      </w:r>
      <w:r>
        <w:t xml:space="preserve">, to </w:t>
      </w:r>
      <w:proofErr w:type="spellStart"/>
      <w:r w:rsidRPr="00236B77">
        <w:rPr>
          <w:rStyle w:val="PenCodeLine"/>
        </w:rPr>
        <w:t>Source_Number</w:t>
      </w:r>
      <w:proofErr w:type="spellEnd"/>
    </w:p>
    <w:p w:rsidR="00BF0249" w:rsidRDefault="00BF0249" w:rsidP="00BF0249">
      <w:pPr>
        <w:pStyle w:val="PenNumbered"/>
        <w:ind w:left="450" w:hanging="450"/>
      </w:pPr>
      <w:r>
        <w:t xml:space="preserve">Click the </w:t>
      </w:r>
      <w:r w:rsidRPr="002A708A">
        <w:rPr>
          <w:rStyle w:val="PenScreenTextChar"/>
        </w:rPr>
        <w:t>Preview</w:t>
      </w:r>
      <w:r>
        <w:t xml:space="preserve"> button to preview the data and then click </w:t>
      </w:r>
      <w:r w:rsidRPr="002A708A">
        <w:rPr>
          <w:rStyle w:val="PenScreenTextChar"/>
        </w:rPr>
        <w:t>Close</w:t>
      </w:r>
      <w:r>
        <w:t xml:space="preserve">.  Your </w:t>
      </w:r>
      <w:r w:rsidRPr="00236B77">
        <w:rPr>
          <w:rStyle w:val="PenScreenTextChar"/>
        </w:rPr>
        <w:t xml:space="preserve">CSV </w:t>
      </w:r>
      <w:r w:rsidR="00236B77" w:rsidRPr="00236B77">
        <w:rPr>
          <w:rStyle w:val="PenScreenTextChar"/>
        </w:rPr>
        <w:t xml:space="preserve">File </w:t>
      </w:r>
      <w:r w:rsidRPr="00236B77">
        <w:rPr>
          <w:rStyle w:val="PenScreenTextChar"/>
        </w:rPr>
        <w:t>Input</w:t>
      </w:r>
      <w:r>
        <w:t xml:space="preserve"> dialog box should </w:t>
      </w:r>
      <w:r w:rsidR="00527016">
        <w:t>match</w:t>
      </w:r>
      <w:r>
        <w:t xml:space="preserve"> the following image:</w:t>
      </w:r>
    </w:p>
    <w:p w:rsidR="00BF0249" w:rsidRDefault="00C56790" w:rsidP="00236B77">
      <w:pPr>
        <w:pStyle w:val="PenNumbered"/>
        <w:numPr>
          <w:ilvl w:val="0"/>
          <w:numId w:val="0"/>
        </w:numPr>
        <w:ind w:left="450"/>
      </w:pPr>
      <w:r>
        <w:rPr>
          <w:noProof/>
        </w:rPr>
        <w:drawing>
          <wp:inline distT="0" distB="0" distL="0" distR="0" wp14:anchorId="4E84543A" wp14:editId="45A01A13">
            <wp:extent cx="5943600" cy="3070860"/>
            <wp:effectExtent l="19050" t="19050" r="19050" b="152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0860"/>
                    </a:xfrm>
                    <a:prstGeom prst="rect">
                      <a:avLst/>
                    </a:prstGeom>
                    <a:ln>
                      <a:solidFill>
                        <a:schemeClr val="accent1"/>
                      </a:solidFill>
                    </a:ln>
                  </pic:spPr>
                </pic:pic>
              </a:graphicData>
            </a:graphic>
          </wp:inline>
        </w:drawing>
      </w:r>
    </w:p>
    <w:p w:rsidR="006D32E9" w:rsidRDefault="00BE79A9">
      <w:pPr>
        <w:pStyle w:val="PenNumbered"/>
        <w:ind w:left="450" w:hanging="450"/>
      </w:pPr>
      <w:r>
        <w:t xml:space="preserve">Click </w:t>
      </w:r>
      <w:r w:rsidRPr="009707A7">
        <w:rPr>
          <w:b/>
          <w:color w:val="1F497D" w:themeColor="text2"/>
        </w:rPr>
        <w:t>OK</w:t>
      </w:r>
      <w:r>
        <w:t xml:space="preserve"> to return to the canvas.</w:t>
      </w:r>
    </w:p>
    <w:p w:rsidR="006D32E9" w:rsidRDefault="006D32E9" w:rsidP="006D32E9">
      <w:pPr>
        <w:pStyle w:val="Default"/>
        <w:spacing w:after="132"/>
        <w:rPr>
          <w:color w:val="auto"/>
          <w:sz w:val="22"/>
          <w:szCs w:val="22"/>
        </w:rPr>
      </w:pPr>
    </w:p>
    <w:p w:rsidR="006D32E9" w:rsidRPr="0091763A" w:rsidRDefault="006D32E9" w:rsidP="0091763A">
      <w:pPr>
        <w:pStyle w:val="PenNoteSubNumbered"/>
        <w:rPr>
          <w:color w:val="1F497D" w:themeColor="text2"/>
        </w:rPr>
      </w:pPr>
      <w:r w:rsidRPr="0091763A">
        <w:rPr>
          <w:noProof/>
          <w:color w:val="1F497D" w:themeColor="text2"/>
        </w:rPr>
        <w:drawing>
          <wp:anchor distT="0" distB="0" distL="114300" distR="114300" simplePos="0" relativeHeight="251662336" behindDoc="0" locked="0" layoutInCell="1" allowOverlap="1" wp14:anchorId="2A152D6F" wp14:editId="097CCFB2">
            <wp:simplePos x="0" y="0"/>
            <wp:positionH relativeFrom="column">
              <wp:posOffset>1287</wp:posOffset>
            </wp:positionH>
            <wp:positionV relativeFrom="paragraph">
              <wp:posOffset>-2574</wp:posOffset>
            </wp:positionV>
            <wp:extent cx="420624" cy="530352"/>
            <wp:effectExtent l="0" t="0" r="0" b="3175"/>
            <wp:wrapSquare wrapText="r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Now that we have data, we will calculate the Year, Month, and Day of Week. This will allow the developer to filter the call records in a subsequent step to include only weekend calls.  </w:t>
      </w:r>
    </w:p>
    <w:p w:rsidR="006D32E9" w:rsidRDefault="006D32E9" w:rsidP="0091763A">
      <w:pPr>
        <w:pStyle w:val="PenNumbered"/>
        <w:numPr>
          <w:ilvl w:val="0"/>
          <w:numId w:val="0"/>
        </w:numPr>
        <w:ind w:left="450"/>
      </w:pPr>
    </w:p>
    <w:p w:rsidR="006D32E9" w:rsidRDefault="006D32E9" w:rsidP="0091763A">
      <w:pPr>
        <w:pStyle w:val="PenNumbered"/>
        <w:numPr>
          <w:ilvl w:val="0"/>
          <w:numId w:val="0"/>
        </w:numPr>
        <w:ind w:left="450"/>
      </w:pPr>
    </w:p>
    <w:p w:rsidR="00BE79A9" w:rsidRDefault="00BE79A9" w:rsidP="00BE79A9">
      <w:pPr>
        <w:pStyle w:val="PenNumbered"/>
        <w:ind w:left="450" w:hanging="450"/>
      </w:pPr>
      <w:r>
        <w:lastRenderedPageBreak/>
        <w:t xml:space="preserve">Select and drag the </w:t>
      </w:r>
      <w:r>
        <w:rPr>
          <w:rStyle w:val="PenScreenTextChar"/>
        </w:rPr>
        <w:t>Calculator</w:t>
      </w:r>
      <w:r>
        <w:t xml:space="preserve"> step onto the canvas.</w:t>
      </w:r>
    </w:p>
    <w:p w:rsidR="002B4D83" w:rsidRDefault="002B4D83" w:rsidP="002B4D83">
      <w:pPr>
        <w:pStyle w:val="PenNumbered"/>
        <w:ind w:left="450" w:hanging="450"/>
      </w:pPr>
      <w:r>
        <w:t xml:space="preserve">To draw a hop between two steps, shift-click the </w:t>
      </w:r>
      <w:r w:rsidRPr="00EF4632">
        <w:rPr>
          <w:rStyle w:val="PenScreenTextChar"/>
        </w:rPr>
        <w:t>CSV file input</w:t>
      </w:r>
      <w:r>
        <w:t xml:space="preserve"> step and while holding down your mouse key, drag a </w:t>
      </w:r>
      <w:r w:rsidRPr="00EF4632">
        <w:rPr>
          <w:rStyle w:val="PenBodyChar"/>
          <w:b/>
          <w:bCs/>
        </w:rPr>
        <w:t>hop</w:t>
      </w:r>
      <w:r>
        <w:t xml:space="preserve"> over to the </w:t>
      </w:r>
      <w:r>
        <w:rPr>
          <w:rStyle w:val="PenScreenTextChar"/>
        </w:rPr>
        <w:t>Calculator</w:t>
      </w:r>
      <w:r>
        <w:t xml:space="preserve"> step.  When prompted, select </w:t>
      </w:r>
      <w:r w:rsidRPr="00EF4632">
        <w:rPr>
          <w:rStyle w:val="PenScreenTextChar"/>
        </w:rPr>
        <w:t>Main output of step</w:t>
      </w:r>
      <w:r>
        <w:t>.</w:t>
      </w:r>
    </w:p>
    <w:p w:rsidR="00BE79A9" w:rsidRDefault="002B4D83" w:rsidP="002B4D83">
      <w:pPr>
        <w:pStyle w:val="PenNoteSubNumbered"/>
      </w:pPr>
      <w:r>
        <w:t>Going forward the workbook will simply instruct you to create a hop between two steps without a detailed description as in the previous step 14.</w:t>
      </w:r>
    </w:p>
    <w:p w:rsidR="00236B77" w:rsidRDefault="00BE79A9" w:rsidP="00236B77">
      <w:pPr>
        <w:pStyle w:val="PenNumbered"/>
        <w:ind w:left="450" w:hanging="450"/>
      </w:pPr>
      <w:r>
        <w:t xml:space="preserve">Double-click on the </w:t>
      </w:r>
      <w:r>
        <w:rPr>
          <w:rStyle w:val="PenScreenTextChar"/>
        </w:rPr>
        <w:t>Calculator</w:t>
      </w:r>
      <w:r w:rsidR="00236B77">
        <w:t xml:space="preserve"> step to open its properties</w:t>
      </w:r>
      <w:r w:rsidR="00135ACC">
        <w:t>.</w:t>
      </w:r>
    </w:p>
    <w:p w:rsidR="00236B77" w:rsidRDefault="00236B77" w:rsidP="00236B77">
      <w:pPr>
        <w:pStyle w:val="PenNumbered"/>
        <w:ind w:left="450" w:hanging="450"/>
      </w:pPr>
      <w:r>
        <w:t xml:space="preserve">Change the </w:t>
      </w:r>
      <w:r w:rsidRPr="00236B77">
        <w:rPr>
          <w:rStyle w:val="PenScreenTextChar"/>
        </w:rPr>
        <w:t>Step name</w:t>
      </w:r>
      <w:r>
        <w:t xml:space="preserve"> to </w:t>
      </w:r>
      <w:r w:rsidRPr="00236B77">
        <w:rPr>
          <w:rStyle w:val="PenCodeLine"/>
        </w:rPr>
        <w:t xml:space="preserve">Calculate </w:t>
      </w:r>
      <w:r w:rsidR="00357FBC">
        <w:rPr>
          <w:rStyle w:val="PenCodeLine"/>
        </w:rPr>
        <w:t>Date Values</w:t>
      </w:r>
    </w:p>
    <w:p w:rsidR="00BE79A9" w:rsidRDefault="00BE79A9" w:rsidP="00BE79A9">
      <w:pPr>
        <w:pStyle w:val="PenNumbered"/>
        <w:ind w:left="450" w:hanging="450"/>
      </w:pPr>
      <w:r>
        <w:t xml:space="preserve">In the </w:t>
      </w:r>
      <w:r w:rsidRPr="00387AAE">
        <w:rPr>
          <w:b/>
          <w:color w:val="1F497D" w:themeColor="text2"/>
        </w:rPr>
        <w:t>Fields</w:t>
      </w:r>
      <w:r w:rsidRPr="00387AAE">
        <w:rPr>
          <w:color w:val="1F497D" w:themeColor="text2"/>
        </w:rPr>
        <w:t xml:space="preserve"> </w:t>
      </w:r>
      <w:r>
        <w:t xml:space="preserve">section add </w:t>
      </w:r>
      <w:r w:rsidRPr="00236B77">
        <w:rPr>
          <w:rStyle w:val="PenCodeLine"/>
        </w:rPr>
        <w:t>Month</w:t>
      </w:r>
      <w:r>
        <w:rPr>
          <w:b/>
        </w:rPr>
        <w:t xml:space="preserve">, </w:t>
      </w:r>
      <w:r w:rsidRPr="00236B77">
        <w:rPr>
          <w:rStyle w:val="PenCodeLine"/>
        </w:rPr>
        <w:t>Year</w:t>
      </w:r>
      <w:r>
        <w:t xml:space="preserve"> and </w:t>
      </w:r>
      <w:proofErr w:type="spellStart"/>
      <w:r w:rsidR="00135ACC">
        <w:rPr>
          <w:rStyle w:val="PenCodeLine"/>
        </w:rPr>
        <w:t>Day_of_</w:t>
      </w:r>
      <w:r w:rsidRPr="00236B77">
        <w:rPr>
          <w:rStyle w:val="PenCodeLine"/>
        </w:rPr>
        <w:t>Week</w:t>
      </w:r>
      <w:proofErr w:type="spellEnd"/>
      <w:r>
        <w:t>.  The properties for these fields should match the following screenshot:</w:t>
      </w:r>
    </w:p>
    <w:p w:rsidR="00BE79A9" w:rsidRDefault="00357FBC" w:rsidP="00D0071B">
      <w:pPr>
        <w:pStyle w:val="PenNumbered"/>
        <w:numPr>
          <w:ilvl w:val="0"/>
          <w:numId w:val="0"/>
        </w:numPr>
        <w:ind w:left="288" w:firstLine="162"/>
      </w:pPr>
      <w:r>
        <w:rPr>
          <w:noProof/>
        </w:rPr>
        <w:drawing>
          <wp:inline distT="0" distB="0" distL="0" distR="0" wp14:anchorId="1438A760" wp14:editId="5C79BAD5">
            <wp:extent cx="2506980" cy="1605938"/>
            <wp:effectExtent l="19050" t="19050" r="2667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5535" cy="1611418"/>
                    </a:xfrm>
                    <a:prstGeom prst="rect">
                      <a:avLst/>
                    </a:prstGeom>
                    <a:ln>
                      <a:solidFill>
                        <a:schemeClr val="accent1"/>
                      </a:solidFill>
                    </a:ln>
                  </pic:spPr>
                </pic:pic>
              </a:graphicData>
            </a:graphic>
          </wp:inline>
        </w:drawing>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p>
    <w:p w:rsidR="006D32E9" w:rsidRDefault="006D32E9" w:rsidP="0091763A">
      <w:pPr>
        <w:pStyle w:val="PenNumbered"/>
        <w:numPr>
          <w:ilvl w:val="0"/>
          <w:numId w:val="0"/>
        </w:numPr>
        <w:ind w:left="450"/>
      </w:pPr>
    </w:p>
    <w:p w:rsidR="006D32E9" w:rsidRPr="0091763A" w:rsidRDefault="006D32E9" w:rsidP="0091763A">
      <w:pPr>
        <w:pStyle w:val="PenNoteSubNumbered"/>
        <w:rPr>
          <w:color w:val="1F497D" w:themeColor="text2"/>
        </w:rPr>
      </w:pPr>
      <w:r w:rsidRPr="0091763A">
        <w:rPr>
          <w:noProof/>
          <w:color w:val="1F497D" w:themeColor="text2"/>
        </w:rPr>
        <w:drawing>
          <wp:anchor distT="0" distB="0" distL="114300" distR="114300" simplePos="0" relativeHeight="251664384" behindDoc="0" locked="0" layoutInCell="1" allowOverlap="1" wp14:anchorId="4501569E" wp14:editId="5F64D20C">
            <wp:simplePos x="0" y="0"/>
            <wp:positionH relativeFrom="column">
              <wp:posOffset>1287</wp:posOffset>
            </wp:positionH>
            <wp:positionV relativeFrom="paragraph">
              <wp:posOffset>-2574</wp:posOffset>
            </wp:positionV>
            <wp:extent cx="420624" cy="530352"/>
            <wp:effectExtent l="0" t="0" r="0" b="3175"/>
            <wp:wrapSquare wrapText="r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To derive location information from the data, we must know the Area Code within the phone number. </w:t>
      </w:r>
    </w:p>
    <w:p w:rsidR="006D32E9" w:rsidRDefault="006D32E9" w:rsidP="0091763A">
      <w:pPr>
        <w:pStyle w:val="PenNumbered"/>
        <w:numPr>
          <w:ilvl w:val="0"/>
          <w:numId w:val="0"/>
        </w:numPr>
        <w:ind w:left="288" w:hanging="288"/>
      </w:pPr>
    </w:p>
    <w:p w:rsidR="00BE79A9" w:rsidRDefault="00BE79A9" w:rsidP="00BE79A9">
      <w:pPr>
        <w:pStyle w:val="PenNumbered"/>
        <w:ind w:left="450" w:hanging="450"/>
      </w:pPr>
      <w:r>
        <w:t xml:space="preserve">Select and drag the </w:t>
      </w:r>
      <w:r>
        <w:rPr>
          <w:rStyle w:val="PenScreenTextChar"/>
        </w:rPr>
        <w:t>Strings Cut</w:t>
      </w:r>
      <w:r>
        <w:t xml:space="preserve"> step onto the canvas.</w:t>
      </w:r>
    </w:p>
    <w:p w:rsidR="00BE79A9" w:rsidRDefault="00BE79A9" w:rsidP="00BE79A9">
      <w:pPr>
        <w:pStyle w:val="PenNumbered"/>
        <w:ind w:left="450" w:hanging="450"/>
      </w:pPr>
      <w:r>
        <w:t xml:space="preserve">Create a hop between the </w:t>
      </w:r>
      <w:r w:rsidRPr="005459BA">
        <w:rPr>
          <w:b/>
          <w:color w:val="1F497D" w:themeColor="text2"/>
        </w:rPr>
        <w:t xml:space="preserve">Calculate </w:t>
      </w:r>
      <w:r w:rsidR="00357FBC">
        <w:rPr>
          <w:b/>
          <w:color w:val="1F497D" w:themeColor="text2"/>
        </w:rPr>
        <w:t>Date Values</w:t>
      </w:r>
      <w:r w:rsidRPr="005459BA">
        <w:rPr>
          <w:color w:val="1F497D" w:themeColor="text2"/>
        </w:rPr>
        <w:t xml:space="preserve"> </w:t>
      </w:r>
      <w:r>
        <w:t xml:space="preserve">step and the </w:t>
      </w:r>
      <w:r>
        <w:rPr>
          <w:rStyle w:val="PenScreenTextChar"/>
        </w:rPr>
        <w:t>Strings Cut</w:t>
      </w:r>
      <w:r>
        <w:t xml:space="preserve"> step.</w:t>
      </w:r>
    </w:p>
    <w:p w:rsidR="00BE79A9" w:rsidRDefault="00BE79A9" w:rsidP="00BE79A9">
      <w:pPr>
        <w:pStyle w:val="PenNumbered"/>
        <w:ind w:left="450" w:hanging="450"/>
      </w:pPr>
      <w:r>
        <w:t xml:space="preserve">Double-click on the </w:t>
      </w:r>
      <w:r>
        <w:rPr>
          <w:rStyle w:val="PenScreenTextChar"/>
        </w:rPr>
        <w:t>Strings Cut</w:t>
      </w:r>
      <w:r>
        <w:t xml:space="preserve"> step to open its properties.</w:t>
      </w:r>
    </w:p>
    <w:p w:rsidR="00BE79A9" w:rsidRDefault="00BE79A9" w:rsidP="00BE79A9">
      <w:pPr>
        <w:pStyle w:val="PenNumbered"/>
        <w:ind w:left="450" w:hanging="450"/>
      </w:pPr>
      <w:r>
        <w:t xml:space="preserve">In the </w:t>
      </w:r>
      <w:r w:rsidRPr="003D02A8">
        <w:rPr>
          <w:b/>
          <w:color w:val="1F497D" w:themeColor="text2"/>
        </w:rPr>
        <w:t>Step name</w:t>
      </w:r>
      <w:r>
        <w:t xml:space="preserve"> field, type </w:t>
      </w:r>
      <w:r w:rsidRPr="00236B77">
        <w:rPr>
          <w:rStyle w:val="PenCodeLine"/>
        </w:rPr>
        <w:t>Extract Area Codes</w:t>
      </w:r>
      <w:r>
        <w:t xml:space="preserve">.  In the </w:t>
      </w:r>
      <w:r w:rsidRPr="00387AAE">
        <w:rPr>
          <w:b/>
          <w:color w:val="1F497D" w:themeColor="text2"/>
        </w:rPr>
        <w:t>Fields</w:t>
      </w:r>
      <w:r>
        <w:rPr>
          <w:b/>
          <w:color w:val="1F497D" w:themeColor="text2"/>
        </w:rPr>
        <w:t xml:space="preserve"> to cut</w:t>
      </w:r>
      <w:r w:rsidRPr="00387AAE">
        <w:rPr>
          <w:color w:val="1F497D" w:themeColor="text2"/>
        </w:rPr>
        <w:t xml:space="preserve"> </w:t>
      </w:r>
      <w:r>
        <w:t xml:space="preserve">section select </w:t>
      </w:r>
      <w:proofErr w:type="spellStart"/>
      <w:r w:rsidR="00236B77" w:rsidRPr="00236B77">
        <w:rPr>
          <w:rStyle w:val="PenCodeLine"/>
        </w:rPr>
        <w:t>Source_</w:t>
      </w:r>
      <w:r w:rsidRPr="00236B77">
        <w:rPr>
          <w:rStyle w:val="PenCodeLine"/>
        </w:rPr>
        <w:t>Number</w:t>
      </w:r>
      <w:proofErr w:type="spellEnd"/>
      <w:r>
        <w:t xml:space="preserve"> as the </w:t>
      </w:r>
      <w:r w:rsidRPr="002C098A">
        <w:rPr>
          <w:b/>
          <w:color w:val="1F497D" w:themeColor="text2"/>
        </w:rPr>
        <w:t>In Stream field</w:t>
      </w:r>
      <w:r>
        <w:t xml:space="preserve"> and type </w:t>
      </w:r>
      <w:proofErr w:type="spellStart"/>
      <w:r w:rsidR="007E4267">
        <w:rPr>
          <w:rStyle w:val="PenCodeLine"/>
        </w:rPr>
        <w:t>Area_</w:t>
      </w:r>
      <w:r w:rsidRPr="00236B77">
        <w:rPr>
          <w:rStyle w:val="PenCodeLine"/>
        </w:rPr>
        <w:t>Code</w:t>
      </w:r>
      <w:proofErr w:type="spellEnd"/>
      <w:r>
        <w:t xml:space="preserve"> as the </w:t>
      </w:r>
      <w:r w:rsidRPr="002C098A">
        <w:rPr>
          <w:b/>
          <w:color w:val="1F497D" w:themeColor="text2"/>
        </w:rPr>
        <w:t>Out Stream field</w:t>
      </w:r>
      <w:r>
        <w:t>.  The properties for these fields should match the following screenshot:</w:t>
      </w:r>
    </w:p>
    <w:p w:rsidR="00BE79A9" w:rsidRDefault="00BE79A9" w:rsidP="00BE79A9">
      <w:pPr>
        <w:pStyle w:val="PenNumbered"/>
        <w:numPr>
          <w:ilvl w:val="0"/>
          <w:numId w:val="0"/>
        </w:numPr>
        <w:ind w:left="450"/>
      </w:pPr>
    </w:p>
    <w:p w:rsidR="00BE79A9" w:rsidRDefault="00236B77" w:rsidP="00D0071B">
      <w:pPr>
        <w:pStyle w:val="PenNumbered"/>
        <w:numPr>
          <w:ilvl w:val="0"/>
          <w:numId w:val="0"/>
        </w:numPr>
        <w:ind w:left="288" w:firstLine="162"/>
      </w:pPr>
      <w:r>
        <w:rPr>
          <w:noProof/>
        </w:rPr>
        <w:drawing>
          <wp:inline distT="0" distB="0" distL="0" distR="0" wp14:anchorId="39DB10B8" wp14:editId="241D2E13">
            <wp:extent cx="2887980" cy="1251675"/>
            <wp:effectExtent l="19050" t="19050" r="26670"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664" cy="1255872"/>
                    </a:xfrm>
                    <a:prstGeom prst="rect">
                      <a:avLst/>
                    </a:prstGeom>
                    <a:ln>
                      <a:solidFill>
                        <a:schemeClr val="accent1"/>
                      </a:solidFill>
                    </a:ln>
                  </pic:spPr>
                </pic:pic>
              </a:graphicData>
            </a:graphic>
          </wp:inline>
        </w:drawing>
      </w:r>
      <w:r w:rsidR="00BE79A9">
        <w:tab/>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p>
    <w:p w:rsidR="006D32E9" w:rsidRDefault="006D32E9" w:rsidP="0091763A">
      <w:pPr>
        <w:pStyle w:val="PenNumbered"/>
        <w:numPr>
          <w:ilvl w:val="0"/>
          <w:numId w:val="0"/>
        </w:numPr>
        <w:ind w:left="288"/>
      </w:pPr>
    </w:p>
    <w:p w:rsidR="006D32E9" w:rsidRPr="0091763A" w:rsidRDefault="006D32E9" w:rsidP="0091763A">
      <w:pPr>
        <w:pStyle w:val="PenNoteSubNumbered"/>
        <w:rPr>
          <w:color w:val="1F497D" w:themeColor="text2"/>
        </w:rPr>
      </w:pPr>
      <w:r w:rsidRPr="0091763A">
        <w:rPr>
          <w:noProof/>
          <w:color w:val="1F497D" w:themeColor="text2"/>
        </w:rPr>
        <w:drawing>
          <wp:anchor distT="0" distB="0" distL="114300" distR="114300" simplePos="0" relativeHeight="251666432" behindDoc="0" locked="0" layoutInCell="1" allowOverlap="1" wp14:anchorId="0E7D5078" wp14:editId="7884BC98">
            <wp:simplePos x="0" y="0"/>
            <wp:positionH relativeFrom="column">
              <wp:posOffset>1287</wp:posOffset>
            </wp:positionH>
            <wp:positionV relativeFrom="paragraph">
              <wp:posOffset>-2574</wp:posOffset>
            </wp:positionV>
            <wp:extent cx="420624" cy="530352"/>
            <wp:effectExtent l="0" t="0" r="0" b="3175"/>
            <wp:wrapSquare wrapText="r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Now that we know the Area Code, we will use a lookup file to map the Area Code to State, Country, and Time Zone. </w:t>
      </w:r>
    </w:p>
    <w:p w:rsidR="006D32E9" w:rsidRDefault="006D32E9" w:rsidP="0091763A">
      <w:pPr>
        <w:pStyle w:val="PenNumbered"/>
        <w:numPr>
          <w:ilvl w:val="0"/>
          <w:numId w:val="0"/>
        </w:numPr>
        <w:ind w:left="450"/>
      </w:pPr>
    </w:p>
    <w:p w:rsidR="00747747" w:rsidRDefault="00747747" w:rsidP="00747747">
      <w:pPr>
        <w:pStyle w:val="PenNumbered"/>
        <w:ind w:left="450" w:hanging="450"/>
      </w:pPr>
      <w:r>
        <w:t xml:space="preserve">From the </w:t>
      </w:r>
      <w:r w:rsidRPr="002A708A">
        <w:rPr>
          <w:rStyle w:val="PenScreenTextChar"/>
        </w:rPr>
        <w:t>Design</w:t>
      </w:r>
      <w:r>
        <w:t xml:space="preserve"> tab on the left, expand the </w:t>
      </w:r>
      <w:r w:rsidRPr="002A708A">
        <w:rPr>
          <w:rStyle w:val="PenScreenTextChar"/>
        </w:rPr>
        <w:t>Input</w:t>
      </w:r>
      <w:r>
        <w:t xml:space="preserve"> folder; then, select and drag </w:t>
      </w:r>
      <w:r w:rsidRPr="002A708A">
        <w:rPr>
          <w:rStyle w:val="PenScreenTextChar"/>
        </w:rPr>
        <w:t>CSV file input</w:t>
      </w:r>
      <w:r>
        <w:t xml:space="preserve"> onto the </w:t>
      </w:r>
      <w:r w:rsidRPr="002A708A">
        <w:rPr>
          <w:rStyle w:val="PenBodyChar"/>
          <w:b/>
          <w:bCs/>
        </w:rPr>
        <w:t>canvas</w:t>
      </w:r>
    </w:p>
    <w:p w:rsidR="00747747" w:rsidRDefault="00747747" w:rsidP="00747747">
      <w:pPr>
        <w:pStyle w:val="PenNumbered"/>
        <w:ind w:left="450" w:hanging="450"/>
      </w:pPr>
      <w:r>
        <w:t xml:space="preserve">Double-click on </w:t>
      </w:r>
      <w:r w:rsidRPr="002A708A">
        <w:rPr>
          <w:rStyle w:val="PenScreenTextChar"/>
        </w:rPr>
        <w:t>CSV file input</w:t>
      </w:r>
      <w:r>
        <w:t xml:space="preserve"> to open its properties</w:t>
      </w:r>
    </w:p>
    <w:p w:rsidR="00747747" w:rsidRDefault="00747747" w:rsidP="00747747">
      <w:pPr>
        <w:pStyle w:val="PenNumbered"/>
        <w:ind w:left="450" w:hanging="450"/>
      </w:pPr>
      <w:r>
        <w:t xml:space="preserve">Change the </w:t>
      </w:r>
      <w:r w:rsidRPr="00236B77">
        <w:rPr>
          <w:rStyle w:val="PenScreenTextChar"/>
        </w:rPr>
        <w:t>Step name</w:t>
      </w:r>
      <w:r>
        <w:t xml:space="preserve"> to </w:t>
      </w:r>
      <w:r>
        <w:rPr>
          <w:rStyle w:val="PenCodeLine"/>
        </w:rPr>
        <w:t>Lookup Area Codes</w:t>
      </w:r>
    </w:p>
    <w:p w:rsidR="00747747" w:rsidRDefault="00747747" w:rsidP="00747747">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Pr="00BF0249">
        <w:rPr>
          <w:rStyle w:val="PenCodeblockBodyChar"/>
        </w:rPr>
        <w:t>01_dw_optimization/data/</w:t>
      </w:r>
      <w:r>
        <w:rPr>
          <w:rStyle w:val="PenCodeblockBodyChar"/>
        </w:rPr>
        <w:t xml:space="preserve"> </w:t>
      </w:r>
      <w:r>
        <w:t xml:space="preserve">and select </w:t>
      </w:r>
      <w:r>
        <w:rPr>
          <w:rStyle w:val="PenCodeblockBodyChar"/>
        </w:rPr>
        <w:t>areacodes</w:t>
      </w:r>
      <w:r w:rsidRPr="005C70FE">
        <w:rPr>
          <w:rStyle w:val="PenCodeblockBodyChar"/>
        </w:rPr>
        <w:t>.csv</w:t>
      </w:r>
      <w:r>
        <w:t>.</w:t>
      </w:r>
    </w:p>
    <w:p w:rsidR="00747747" w:rsidRDefault="00747747" w:rsidP="00747747">
      <w:pPr>
        <w:pStyle w:val="PenNumbered"/>
        <w:ind w:left="450" w:hanging="450"/>
      </w:pPr>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p>
    <w:p w:rsidR="000F08B4" w:rsidRDefault="000F08B4" w:rsidP="00747747">
      <w:pPr>
        <w:pStyle w:val="PenNumbered"/>
        <w:ind w:left="450" w:hanging="450"/>
      </w:pPr>
      <w:r>
        <w:t xml:space="preserve">For the </w:t>
      </w:r>
      <w:proofErr w:type="spellStart"/>
      <w:r w:rsidRPr="000F08B4">
        <w:rPr>
          <w:rStyle w:val="PenCodeLine"/>
        </w:rPr>
        <w:t>Area_Code</w:t>
      </w:r>
      <w:proofErr w:type="spellEnd"/>
      <w:r>
        <w:t xml:space="preserve"> field, change the </w:t>
      </w:r>
      <w:r w:rsidRPr="000F08B4">
        <w:rPr>
          <w:rStyle w:val="PenScreenTextChar"/>
        </w:rPr>
        <w:t>Type</w:t>
      </w:r>
      <w:r>
        <w:t xml:space="preserve"> from </w:t>
      </w:r>
      <w:r w:rsidRPr="000F08B4">
        <w:rPr>
          <w:rStyle w:val="PenCodeLine"/>
        </w:rPr>
        <w:t>Integer</w:t>
      </w:r>
      <w:r>
        <w:t xml:space="preserve"> to </w:t>
      </w:r>
      <w:r w:rsidRPr="000F08B4">
        <w:rPr>
          <w:rStyle w:val="PenCodeLine"/>
        </w:rPr>
        <w:t>String</w:t>
      </w:r>
      <w:r>
        <w:t>.</w:t>
      </w:r>
    </w:p>
    <w:p w:rsidR="00747747" w:rsidRDefault="00747747" w:rsidP="00747747">
      <w:pPr>
        <w:pStyle w:val="PenNumbered"/>
        <w:ind w:left="450" w:hanging="450"/>
      </w:pPr>
      <w:r>
        <w:t xml:space="preserve">Click the </w:t>
      </w:r>
      <w:r w:rsidRPr="002A708A">
        <w:rPr>
          <w:rStyle w:val="PenScreenTextChar"/>
        </w:rPr>
        <w:t>Preview</w:t>
      </w:r>
      <w:r w:rsidR="00E03D39">
        <w:t xml:space="preserve"> button to preview the data and then click Close to return to the </w:t>
      </w:r>
      <w:r w:rsidR="00E03D39" w:rsidRPr="00E03D39">
        <w:rPr>
          <w:rStyle w:val="PenScreenTextChar"/>
        </w:rPr>
        <w:t xml:space="preserve">CSV File Input </w:t>
      </w:r>
      <w:r w:rsidR="00E03D39">
        <w:t>step configuration.</w:t>
      </w:r>
      <w:r>
        <w:t xml:space="preserve">  Your </w:t>
      </w:r>
      <w:r w:rsidRPr="00236B77">
        <w:rPr>
          <w:rStyle w:val="PenScreenTextChar"/>
        </w:rPr>
        <w:t>CSV File Input</w:t>
      </w:r>
      <w:r>
        <w:t xml:space="preserve"> dialog box should match the following image:</w:t>
      </w:r>
    </w:p>
    <w:p w:rsidR="00747747" w:rsidRDefault="00747747" w:rsidP="00747747">
      <w:pPr>
        <w:pStyle w:val="PenNumbered"/>
        <w:numPr>
          <w:ilvl w:val="0"/>
          <w:numId w:val="0"/>
        </w:numPr>
        <w:ind w:left="450"/>
      </w:pPr>
      <w:r>
        <w:rPr>
          <w:noProof/>
        </w:rPr>
        <w:drawing>
          <wp:inline distT="0" distB="0" distL="0" distR="0" wp14:anchorId="17440B7B" wp14:editId="287935B1">
            <wp:extent cx="3745523" cy="3577909"/>
            <wp:effectExtent l="19050" t="19050" r="26670"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6653" cy="3588541"/>
                    </a:xfrm>
                    <a:prstGeom prst="rect">
                      <a:avLst/>
                    </a:prstGeom>
                    <a:ln>
                      <a:solidFill>
                        <a:schemeClr val="accent1"/>
                      </a:solidFill>
                    </a:ln>
                  </pic:spPr>
                </pic:pic>
              </a:graphicData>
            </a:graphic>
          </wp:inline>
        </w:drawing>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p>
    <w:p w:rsidR="00BE79A9" w:rsidRDefault="00BE79A9" w:rsidP="00BE79A9">
      <w:pPr>
        <w:pStyle w:val="PenNumbered"/>
        <w:ind w:left="450" w:hanging="450"/>
      </w:pPr>
      <w:r>
        <w:t xml:space="preserve">Expand the </w:t>
      </w:r>
      <w:r>
        <w:rPr>
          <w:rStyle w:val="PenScreenTextChar"/>
        </w:rPr>
        <w:t>Lookup</w:t>
      </w:r>
      <w:r>
        <w:t xml:space="preserve"> folder; then, select and drag </w:t>
      </w:r>
      <w:r>
        <w:rPr>
          <w:rStyle w:val="PenScreenTextChar"/>
        </w:rPr>
        <w:t>Stream Lookup</w:t>
      </w:r>
      <w:r>
        <w:t xml:space="preserve"> onto the canvas.</w:t>
      </w:r>
    </w:p>
    <w:p w:rsidR="00BE79A9" w:rsidRDefault="00BE79A9" w:rsidP="00BE79A9">
      <w:pPr>
        <w:pStyle w:val="PenNumbered"/>
        <w:ind w:left="450" w:hanging="450"/>
      </w:pPr>
      <w:r>
        <w:t xml:space="preserve">Create a hop </w:t>
      </w:r>
      <w:r w:rsidR="009E4752">
        <w:t>from</w:t>
      </w:r>
      <w:r>
        <w:t xml:space="preserve"> the </w:t>
      </w:r>
      <w:r w:rsidRPr="005459BA">
        <w:rPr>
          <w:b/>
          <w:color w:val="1F497D" w:themeColor="text2"/>
        </w:rPr>
        <w:t>Extract Area Codes</w:t>
      </w:r>
      <w:r>
        <w:t xml:space="preserve"> step </w:t>
      </w:r>
      <w:r w:rsidR="009E4752">
        <w:t>to</w:t>
      </w:r>
      <w:r>
        <w:t xml:space="preserve"> the </w:t>
      </w:r>
      <w:r>
        <w:rPr>
          <w:rStyle w:val="PenScreenTextChar"/>
        </w:rPr>
        <w:t>Stream Lookup</w:t>
      </w:r>
      <w:r>
        <w:t xml:space="preserve"> step. </w:t>
      </w:r>
      <w:r w:rsidR="00747747">
        <w:t>When prompted choose,</w:t>
      </w:r>
      <w:r>
        <w:t xml:space="preserve"> </w:t>
      </w:r>
      <w:r w:rsidRPr="00747747">
        <w:rPr>
          <w:rStyle w:val="PenScreenTextChar"/>
        </w:rPr>
        <w:t>Main Output of Step</w:t>
      </w:r>
      <w:r w:rsidR="00747747">
        <w:t>, to complete the hop connection.</w:t>
      </w:r>
    </w:p>
    <w:p w:rsidR="00BE79A9" w:rsidRDefault="00BE79A9" w:rsidP="00BE79A9">
      <w:pPr>
        <w:pStyle w:val="PenNumbered"/>
        <w:ind w:left="450" w:hanging="450"/>
      </w:pPr>
      <w:r>
        <w:t xml:space="preserve">Create a hop </w:t>
      </w:r>
      <w:r w:rsidR="009E4752">
        <w:t>from</w:t>
      </w:r>
      <w:r>
        <w:t xml:space="preserve"> the </w:t>
      </w:r>
      <w:r w:rsidR="007E4267">
        <w:rPr>
          <w:b/>
          <w:color w:val="1F497D" w:themeColor="text2"/>
        </w:rPr>
        <w:t>Lookup Area Codes</w:t>
      </w:r>
      <w:r w:rsidRPr="00736033">
        <w:rPr>
          <w:color w:val="1F497D" w:themeColor="text2"/>
        </w:rPr>
        <w:t xml:space="preserve"> </w:t>
      </w:r>
      <w:r>
        <w:t xml:space="preserve">step </w:t>
      </w:r>
      <w:r w:rsidR="009E4752">
        <w:t>to</w:t>
      </w:r>
      <w:r>
        <w:t xml:space="preserve"> the </w:t>
      </w:r>
      <w:r>
        <w:rPr>
          <w:rStyle w:val="PenScreenTextChar"/>
        </w:rPr>
        <w:t>Stream Lookup</w:t>
      </w:r>
      <w:r w:rsidR="00747747">
        <w:t xml:space="preserve"> step and choose </w:t>
      </w:r>
      <w:r w:rsidR="00747747" w:rsidRPr="00747747">
        <w:rPr>
          <w:rStyle w:val="PenScreenTextChar"/>
        </w:rPr>
        <w:t>Main Output of Step</w:t>
      </w:r>
      <w:r w:rsidR="00747747">
        <w:t>, to complete the hop connection.</w:t>
      </w:r>
    </w:p>
    <w:p w:rsidR="00BE79A9" w:rsidRDefault="00BE79A9" w:rsidP="00BE79A9">
      <w:pPr>
        <w:pStyle w:val="PenNumbered"/>
        <w:ind w:left="450" w:hanging="450"/>
      </w:pPr>
      <w:r>
        <w:lastRenderedPageBreak/>
        <w:t xml:space="preserve">Double-click on the </w:t>
      </w:r>
      <w:r>
        <w:rPr>
          <w:rStyle w:val="PenScreenTextChar"/>
        </w:rPr>
        <w:t>Stream Lookup</w:t>
      </w:r>
      <w:r>
        <w:t xml:space="preserve"> step to open its properties.</w:t>
      </w:r>
    </w:p>
    <w:p w:rsidR="00BE79A9" w:rsidRDefault="00BE79A9" w:rsidP="00BE79A9">
      <w:pPr>
        <w:pStyle w:val="PenNumbered"/>
        <w:ind w:left="450" w:hanging="450"/>
      </w:pPr>
      <w:r>
        <w:t xml:space="preserve">In the </w:t>
      </w:r>
      <w:r w:rsidRPr="00F459ED">
        <w:rPr>
          <w:b/>
          <w:color w:val="1F497D" w:themeColor="text2"/>
        </w:rPr>
        <w:t>Lookup</w:t>
      </w:r>
      <w:r w:rsidRPr="00747747">
        <w:rPr>
          <w:rStyle w:val="PenScreenTextChar"/>
        </w:rPr>
        <w:t xml:space="preserve"> step</w:t>
      </w:r>
      <w:r>
        <w:t xml:space="preserve"> select </w:t>
      </w:r>
      <w:r w:rsidR="00747747" w:rsidRPr="00747747">
        <w:rPr>
          <w:rStyle w:val="PenCodeLine"/>
        </w:rPr>
        <w:t>Lookup Areas Codes</w:t>
      </w:r>
      <w:r>
        <w:t>.</w:t>
      </w:r>
    </w:p>
    <w:p w:rsidR="00747747" w:rsidRDefault="00747747" w:rsidP="00747747">
      <w:pPr>
        <w:pStyle w:val="PenNumbered"/>
        <w:ind w:left="450" w:hanging="450"/>
      </w:pPr>
      <w:r>
        <w:t xml:space="preserve">In the </w:t>
      </w:r>
      <w:r w:rsidRPr="00E379F4">
        <w:rPr>
          <w:b/>
          <w:color w:val="1F497D" w:themeColor="text2"/>
        </w:rPr>
        <w:t>Key(s) to Lookup Value(s)</w:t>
      </w:r>
      <w:r>
        <w:t xml:space="preserve"> section select </w:t>
      </w:r>
      <w:proofErr w:type="spellStart"/>
      <w:r>
        <w:rPr>
          <w:rStyle w:val="PenCodeLine"/>
        </w:rPr>
        <w:t>Area_</w:t>
      </w:r>
      <w:r w:rsidRPr="00747747">
        <w:rPr>
          <w:rStyle w:val="PenCodeLine"/>
        </w:rPr>
        <w:t>Code</w:t>
      </w:r>
      <w:proofErr w:type="spellEnd"/>
      <w:r>
        <w:t xml:space="preserve"> in the </w:t>
      </w:r>
      <w:r w:rsidRPr="00E379F4">
        <w:rPr>
          <w:b/>
          <w:color w:val="1F497D" w:themeColor="text2"/>
        </w:rPr>
        <w:t>Field</w:t>
      </w:r>
      <w:r>
        <w:t xml:space="preserve"> column and select </w:t>
      </w:r>
      <w:proofErr w:type="spellStart"/>
      <w:r w:rsidRPr="00747747">
        <w:rPr>
          <w:rStyle w:val="PenCodeLine"/>
        </w:rPr>
        <w:t>Area</w:t>
      </w:r>
      <w:r>
        <w:rPr>
          <w:rStyle w:val="PenCodeLine"/>
        </w:rPr>
        <w:t>_</w:t>
      </w:r>
      <w:r w:rsidRPr="00747747">
        <w:rPr>
          <w:rStyle w:val="PenCodeLine"/>
        </w:rPr>
        <w:t>Code</w:t>
      </w:r>
      <w:proofErr w:type="spellEnd"/>
      <w:r w:rsidRPr="0064796E">
        <w:rPr>
          <w:color w:val="auto"/>
        </w:rPr>
        <w:t xml:space="preserve"> </w:t>
      </w:r>
      <w:r>
        <w:t xml:space="preserve">as the </w:t>
      </w:r>
      <w:proofErr w:type="spellStart"/>
      <w:r w:rsidRPr="00E379F4">
        <w:rPr>
          <w:b/>
          <w:color w:val="1F497D" w:themeColor="text2"/>
        </w:rPr>
        <w:t>LookupField</w:t>
      </w:r>
      <w:proofErr w:type="spellEnd"/>
      <w:r>
        <w:t xml:space="preserve"> column.</w:t>
      </w:r>
    </w:p>
    <w:p w:rsidR="00BE79A9" w:rsidRDefault="00BE79A9" w:rsidP="00BE79A9">
      <w:pPr>
        <w:pStyle w:val="PenNumbered"/>
        <w:ind w:left="450" w:hanging="450"/>
      </w:pPr>
      <w:r>
        <w:t xml:space="preserve">Click the </w:t>
      </w:r>
      <w:r w:rsidRPr="00E379F4">
        <w:rPr>
          <w:b/>
          <w:color w:val="1F497D" w:themeColor="text2"/>
        </w:rPr>
        <w:t>Get Lookup Fields</w:t>
      </w:r>
      <w:r w:rsidR="00747747">
        <w:t xml:space="preserve"> button to populate the fields to</w:t>
      </w:r>
      <w:r w:rsidR="00A4605C">
        <w:t xml:space="preserve"> retrieve section at the bottom.</w:t>
      </w:r>
    </w:p>
    <w:p w:rsidR="00BE79A9" w:rsidRDefault="00A4605C" w:rsidP="00BE79A9">
      <w:pPr>
        <w:pStyle w:val="PenNumbered"/>
        <w:ind w:left="450" w:hanging="450"/>
        <w:rPr>
          <w:rStyle w:val="PenScreenTextChar"/>
          <w:b w:val="0"/>
          <w:color w:val="auto"/>
        </w:rPr>
      </w:pPr>
      <w:r>
        <w:t>Highlight and delete</w:t>
      </w:r>
      <w:r w:rsidR="00747747">
        <w:t xml:space="preserve"> </w:t>
      </w:r>
      <w:proofErr w:type="spellStart"/>
      <w:r w:rsidR="00747747" w:rsidRPr="00747747">
        <w:rPr>
          <w:rStyle w:val="PenCodeLine"/>
        </w:rPr>
        <w:t>Area_</w:t>
      </w:r>
      <w:r w:rsidR="00BE79A9" w:rsidRPr="00747747">
        <w:rPr>
          <w:rStyle w:val="PenCodeLine"/>
        </w:rPr>
        <w:t>Code</w:t>
      </w:r>
      <w:proofErr w:type="spellEnd"/>
      <w:r w:rsidR="00BE79A9">
        <w:t xml:space="preserve"> from the </w:t>
      </w:r>
      <w:r>
        <w:t>fields to retrieve</w:t>
      </w:r>
      <w:r w:rsidR="00BE79A9" w:rsidRPr="0064796E">
        <w:rPr>
          <w:color w:val="1F497D" w:themeColor="text2"/>
        </w:rPr>
        <w:t xml:space="preserve"> </w:t>
      </w:r>
      <w:r w:rsidR="00BE79A9">
        <w:t xml:space="preserve">section.   Your </w:t>
      </w:r>
      <w:r w:rsidR="00BE79A9">
        <w:rPr>
          <w:rStyle w:val="PenScreenTextChar"/>
        </w:rPr>
        <w:t xml:space="preserve">Stream Lookup </w:t>
      </w:r>
      <w:r w:rsidR="00BE79A9" w:rsidRPr="0064796E">
        <w:rPr>
          <w:rStyle w:val="PenScreenTextChar"/>
          <w:b w:val="0"/>
          <w:color w:val="auto"/>
        </w:rPr>
        <w:t>dialog box should now look like this:</w:t>
      </w:r>
    </w:p>
    <w:p w:rsidR="00BE79A9" w:rsidRDefault="007E4267" w:rsidP="008574C4">
      <w:pPr>
        <w:pStyle w:val="PenNumbered"/>
        <w:numPr>
          <w:ilvl w:val="0"/>
          <w:numId w:val="0"/>
        </w:numPr>
        <w:ind w:left="450"/>
        <w:rPr>
          <w:rStyle w:val="PenScreenTextChar"/>
          <w:b w:val="0"/>
          <w:color w:val="auto"/>
        </w:rPr>
      </w:pPr>
      <w:r>
        <w:rPr>
          <w:noProof/>
        </w:rPr>
        <w:drawing>
          <wp:inline distT="0" distB="0" distL="0" distR="0" wp14:anchorId="4D0D9021" wp14:editId="1C5F311C">
            <wp:extent cx="2545080" cy="2659527"/>
            <wp:effectExtent l="19050" t="19050" r="26670" b="266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5548" cy="2670466"/>
                    </a:xfrm>
                    <a:prstGeom prst="rect">
                      <a:avLst/>
                    </a:prstGeom>
                    <a:ln>
                      <a:solidFill>
                        <a:schemeClr val="accent1"/>
                      </a:solidFill>
                    </a:ln>
                  </pic:spPr>
                </pic:pic>
              </a:graphicData>
            </a:graphic>
          </wp:inline>
        </w:drawing>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r w:rsidR="008574C4">
        <w:t xml:space="preserve">  Your transformation should match the following screenshot:</w:t>
      </w:r>
    </w:p>
    <w:p w:rsidR="008574C4" w:rsidRDefault="00C56790" w:rsidP="008574C4">
      <w:pPr>
        <w:pStyle w:val="PenNumbered"/>
        <w:numPr>
          <w:ilvl w:val="0"/>
          <w:numId w:val="0"/>
        </w:numPr>
        <w:ind w:left="450"/>
      </w:pPr>
      <w:r>
        <w:rPr>
          <w:noProof/>
        </w:rPr>
        <w:drawing>
          <wp:inline distT="0" distB="0" distL="0" distR="0" wp14:anchorId="3A2B6054" wp14:editId="2D1B3F92">
            <wp:extent cx="3786625" cy="1541811"/>
            <wp:effectExtent l="19050" t="19050" r="23495" b="203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6707" cy="1554060"/>
                    </a:xfrm>
                    <a:prstGeom prst="rect">
                      <a:avLst/>
                    </a:prstGeom>
                    <a:ln>
                      <a:solidFill>
                        <a:schemeClr val="accent1"/>
                      </a:solidFill>
                    </a:ln>
                  </pic:spPr>
                </pic:pic>
              </a:graphicData>
            </a:graphic>
          </wp:inline>
        </w:drawing>
      </w:r>
    </w:p>
    <w:p w:rsidR="008574C4" w:rsidRDefault="008574C4" w:rsidP="008574C4">
      <w:pPr>
        <w:pStyle w:val="PenNumbered"/>
        <w:ind w:left="450" w:hanging="450"/>
      </w:pPr>
      <w:r>
        <w:t xml:space="preserve">From the </w:t>
      </w:r>
      <w:r w:rsidRPr="00E51AB1">
        <w:rPr>
          <w:b/>
          <w:color w:val="1F497D" w:themeColor="text2"/>
        </w:rPr>
        <w:t>File</w:t>
      </w:r>
      <w:r>
        <w:t xml:space="preserve"> menu, choose </w:t>
      </w:r>
      <w:r w:rsidRPr="00E51AB1">
        <w:rPr>
          <w:b/>
          <w:color w:val="1F497D" w:themeColor="text2"/>
        </w:rPr>
        <w:t>Save</w:t>
      </w:r>
      <w:r>
        <w:t>.</w:t>
      </w:r>
    </w:p>
    <w:p w:rsidR="008574C4" w:rsidRDefault="008574C4" w:rsidP="00C0596A">
      <w:pPr>
        <w:pStyle w:val="PenNumbered"/>
        <w:ind w:left="450" w:right="-180" w:hanging="450"/>
      </w:pPr>
      <w:r>
        <w:t xml:space="preserve">In the Name field, specify </w:t>
      </w:r>
      <w:r w:rsidR="002D2D34">
        <w:rPr>
          <w:rStyle w:val="PenCodeLine"/>
        </w:rPr>
        <w:t>CDR</w:t>
      </w:r>
      <w:r w:rsidRPr="008574C4">
        <w:rPr>
          <w:rStyle w:val="PenCodeLine"/>
        </w:rPr>
        <w:t>–</w:t>
      </w:r>
      <w:r>
        <w:rPr>
          <w:rStyle w:val="PenCodeLine"/>
        </w:rPr>
        <w:t>RDBMS</w:t>
      </w:r>
      <w:r>
        <w:t xml:space="preserve">, and save to: </w:t>
      </w:r>
      <w:r w:rsidR="00F9132D">
        <w:rPr>
          <w:rStyle w:val="PenCodeLine"/>
        </w:rPr>
        <w:t>/pentaho/shared_content</w:t>
      </w:r>
      <w:r w:rsidRPr="00C0596A">
        <w:rPr>
          <w:rStyle w:val="PenCodeLine"/>
        </w:rPr>
        <w:t>/WorkshopTraining/student_files/01_dw_optimization</w:t>
      </w:r>
      <w:r>
        <w:t>.</w:t>
      </w:r>
    </w:p>
    <w:p w:rsidR="00C0596A" w:rsidRDefault="00C0596A" w:rsidP="00C0596A">
      <w:pPr>
        <w:pStyle w:val="PenNumbered"/>
        <w:ind w:left="450" w:right="-180" w:hanging="450"/>
      </w:pPr>
      <w:r>
        <w:t xml:space="preserve">To test your transformation, right-click on the </w:t>
      </w:r>
      <w:r w:rsidRPr="00C0596A">
        <w:rPr>
          <w:rStyle w:val="PenScreenTextChar"/>
        </w:rPr>
        <w:t>Stream lookup</w:t>
      </w:r>
      <w:r>
        <w:t xml:space="preserve"> step and choose </w:t>
      </w:r>
      <w:r w:rsidRPr="00C0596A">
        <w:rPr>
          <w:rStyle w:val="PenScreenTextChar"/>
        </w:rPr>
        <w:t>Preview</w:t>
      </w:r>
      <w:r>
        <w:t xml:space="preserve"> from the list. </w:t>
      </w:r>
    </w:p>
    <w:p w:rsidR="00C0596A" w:rsidRDefault="00C0596A" w:rsidP="00C0596A">
      <w:pPr>
        <w:pStyle w:val="PenNumbered"/>
        <w:ind w:left="450" w:right="-180" w:hanging="450"/>
      </w:pPr>
      <w:r>
        <w:t xml:space="preserve">Click the </w:t>
      </w:r>
      <w:r w:rsidRPr="00C0596A">
        <w:rPr>
          <w:rStyle w:val="PenScreenTextChar"/>
        </w:rPr>
        <w:t>Quick Launch</w:t>
      </w:r>
      <w:r>
        <w:t xml:space="preserve"> button to open the </w:t>
      </w:r>
      <w:r w:rsidRPr="00C0596A">
        <w:rPr>
          <w:rStyle w:val="PenScreenTextChar"/>
        </w:rPr>
        <w:t>Examine preview</w:t>
      </w:r>
      <w:r>
        <w:t xml:space="preserve"> data dialog.  You should see records similar to the image below:</w:t>
      </w:r>
    </w:p>
    <w:p w:rsidR="00C0596A" w:rsidRDefault="00C0596A" w:rsidP="00C0596A">
      <w:pPr>
        <w:pStyle w:val="PenNumbered"/>
        <w:numPr>
          <w:ilvl w:val="0"/>
          <w:numId w:val="0"/>
        </w:numPr>
        <w:ind w:left="450"/>
      </w:pPr>
      <w:r>
        <w:rPr>
          <w:noProof/>
        </w:rPr>
        <w:lastRenderedPageBreak/>
        <w:drawing>
          <wp:inline distT="0" distB="0" distL="0" distR="0" wp14:anchorId="0962A1B4" wp14:editId="27E22BD1">
            <wp:extent cx="5679831" cy="1443017"/>
            <wp:effectExtent l="19050" t="19050" r="16510" b="241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9205" cy="1445398"/>
                    </a:xfrm>
                    <a:prstGeom prst="rect">
                      <a:avLst/>
                    </a:prstGeom>
                    <a:ln>
                      <a:solidFill>
                        <a:schemeClr val="accent1"/>
                      </a:solidFill>
                    </a:ln>
                  </pic:spPr>
                </pic:pic>
              </a:graphicData>
            </a:graphic>
          </wp:inline>
        </w:drawing>
      </w:r>
    </w:p>
    <w:p w:rsidR="00C0596A" w:rsidRDefault="00C0596A" w:rsidP="00C0596A">
      <w:pPr>
        <w:pStyle w:val="PenNumbered"/>
        <w:ind w:left="450" w:right="-180" w:hanging="450"/>
      </w:pPr>
      <w:r>
        <w:t xml:space="preserve">Click the </w:t>
      </w:r>
      <w:r w:rsidRPr="00C0596A">
        <w:rPr>
          <w:rStyle w:val="PenScreenTextChar"/>
        </w:rPr>
        <w:t>Stop</w:t>
      </w:r>
      <w:r>
        <w:t xml:space="preserve"> button to close the preview data box.</w:t>
      </w:r>
    </w:p>
    <w:p w:rsidR="00C0596A" w:rsidRDefault="00C0596A" w:rsidP="008574C4">
      <w:pPr>
        <w:pStyle w:val="PenHeading5"/>
      </w:pPr>
    </w:p>
    <w:p w:rsidR="008574C4" w:rsidRDefault="008574C4" w:rsidP="008574C4">
      <w:pPr>
        <w:pStyle w:val="PenHeading5"/>
      </w:pPr>
      <w:r>
        <w:t xml:space="preserve">PDI Exercise 2: Enhance the </w:t>
      </w:r>
      <w:r w:rsidR="000D65EB">
        <w:t xml:space="preserve">PDI </w:t>
      </w:r>
      <w:r>
        <w:t>transformation to filter and add call count</w:t>
      </w:r>
    </w:p>
    <w:p w:rsidR="008574C4" w:rsidRDefault="008574C4" w:rsidP="008574C4">
      <w:pPr>
        <w:pStyle w:val="PenNumbered"/>
        <w:numPr>
          <w:ilvl w:val="0"/>
          <w:numId w:val="0"/>
        </w:numPr>
      </w:pPr>
      <w:r>
        <w:t>This second exercise steps you through adding additional steps to your transformation to filter for U.S. only calls, replace null values, and to</w:t>
      </w:r>
      <w:r w:rsidR="00791E79">
        <w:t xml:space="preserve"> add a call count measure field.  The final step of this exercise loads the transformed data to </w:t>
      </w:r>
      <w:r w:rsidR="00AA1C1F">
        <w:t>PostgreSQL</w:t>
      </w:r>
      <w:r w:rsidR="00791E79">
        <w:t>.</w:t>
      </w:r>
    </w:p>
    <w:p w:rsidR="00F2420A" w:rsidRPr="00395929" w:rsidRDefault="00F2420A" w:rsidP="00F2420A">
      <w:pPr>
        <w:pStyle w:val="PenNoteSubNumbered"/>
        <w:rPr>
          <w:color w:val="1F497D" w:themeColor="text2"/>
        </w:rPr>
      </w:pPr>
      <w:r w:rsidRPr="00395929">
        <w:rPr>
          <w:noProof/>
          <w:color w:val="1F497D" w:themeColor="text2"/>
        </w:rPr>
        <w:drawing>
          <wp:anchor distT="0" distB="0" distL="114300" distR="114300" simplePos="0" relativeHeight="251668480" behindDoc="0" locked="0" layoutInCell="1" allowOverlap="1" wp14:anchorId="2AB7B7F6" wp14:editId="65191355">
            <wp:simplePos x="0" y="0"/>
            <wp:positionH relativeFrom="column">
              <wp:posOffset>1287</wp:posOffset>
            </wp:positionH>
            <wp:positionV relativeFrom="paragraph">
              <wp:posOffset>-2574</wp:posOffset>
            </wp:positionV>
            <wp:extent cx="420624" cy="530352"/>
            <wp:effectExtent l="0" t="0" r="0" b="3175"/>
            <wp:wrapSquare wrapText="r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AD256F">
        <w:rPr>
          <w:color w:val="1F497D" w:themeColor="text2"/>
        </w:rPr>
        <w:t>We need to apply a filter</w:t>
      </w:r>
      <w:r>
        <w:rPr>
          <w:color w:val="1F497D" w:themeColor="text2"/>
        </w:rPr>
        <w:t xml:space="preserve"> to the data to ensure we only get calls placed in </w:t>
      </w:r>
      <w:r w:rsidR="00A24D74">
        <w:rPr>
          <w:color w:val="1F497D" w:themeColor="text2"/>
        </w:rPr>
        <w:t>the USA</w:t>
      </w:r>
      <w:r>
        <w:rPr>
          <w:color w:val="1F497D" w:themeColor="text2"/>
        </w:rPr>
        <w:t xml:space="preserve"> and</w:t>
      </w:r>
      <w:r w:rsidR="00A24D74">
        <w:rPr>
          <w:color w:val="1F497D" w:themeColor="text2"/>
        </w:rPr>
        <w:t xml:space="preserve"> calls made</w:t>
      </w:r>
      <w:r>
        <w:rPr>
          <w:color w:val="1F497D" w:themeColor="text2"/>
        </w:rPr>
        <w:t xml:space="preserve"> on </w:t>
      </w:r>
      <w:r w:rsidR="00A24D74">
        <w:rPr>
          <w:color w:val="1F497D" w:themeColor="text2"/>
        </w:rPr>
        <w:t>weekends only, Saturday and Sunday.</w:t>
      </w:r>
      <w:r w:rsidR="00A80CD6">
        <w:rPr>
          <w:color w:val="1F497D" w:themeColor="text2"/>
        </w:rPr>
        <w:t xml:space="preserve"> Calls placed outside of the US and on days Monday through Friday will be discarded.</w:t>
      </w:r>
    </w:p>
    <w:p w:rsidR="00F2420A" w:rsidRDefault="00F2420A" w:rsidP="008574C4">
      <w:pPr>
        <w:pStyle w:val="PenNumbered"/>
        <w:numPr>
          <w:ilvl w:val="0"/>
          <w:numId w:val="0"/>
        </w:numPr>
      </w:pPr>
    </w:p>
    <w:p w:rsidR="00BE79A9" w:rsidRDefault="00BE79A9" w:rsidP="00E0225C">
      <w:pPr>
        <w:pStyle w:val="PenNumbered"/>
        <w:numPr>
          <w:ilvl w:val="0"/>
          <w:numId w:val="7"/>
        </w:numPr>
        <w:ind w:left="450" w:hanging="450"/>
      </w:pPr>
      <w:r>
        <w:t xml:space="preserve">Expand the </w:t>
      </w:r>
      <w:r>
        <w:rPr>
          <w:rStyle w:val="PenScreenTextChar"/>
        </w:rPr>
        <w:t>Flow</w:t>
      </w:r>
      <w:r>
        <w:t xml:space="preserve"> folder; then, select and drag </w:t>
      </w:r>
      <w:r>
        <w:rPr>
          <w:rStyle w:val="PenScreenTextChar"/>
        </w:rPr>
        <w:t>Filter Rows</w:t>
      </w:r>
      <w:r>
        <w:t xml:space="preserve"> onto the canvas.</w:t>
      </w:r>
    </w:p>
    <w:p w:rsidR="00BE79A9" w:rsidRDefault="00BE79A9" w:rsidP="00BE79A9">
      <w:pPr>
        <w:pStyle w:val="PenNumbered"/>
        <w:ind w:left="450" w:hanging="450"/>
      </w:pPr>
      <w:r>
        <w:t xml:space="preserve">Create a hop between the </w:t>
      </w:r>
      <w:r w:rsidR="00A4605C">
        <w:rPr>
          <w:b/>
          <w:color w:val="1F497D" w:themeColor="text2"/>
        </w:rPr>
        <w:t>Stream Lookup</w:t>
      </w:r>
      <w:r w:rsidRPr="00C24996">
        <w:rPr>
          <w:color w:val="1F497D" w:themeColor="text2"/>
        </w:rPr>
        <w:t xml:space="preserve"> </w:t>
      </w:r>
      <w:r>
        <w:t xml:space="preserve">step and the </w:t>
      </w:r>
      <w:r>
        <w:rPr>
          <w:rStyle w:val="PenScreenTextChar"/>
        </w:rPr>
        <w:t>Filter Rows</w:t>
      </w:r>
      <w:r>
        <w:t xml:space="preserve"> step.</w:t>
      </w:r>
    </w:p>
    <w:p w:rsidR="00BE79A9" w:rsidRDefault="00BE79A9" w:rsidP="00BE79A9">
      <w:pPr>
        <w:pStyle w:val="PenNumbered"/>
        <w:ind w:left="450" w:hanging="450"/>
      </w:pPr>
      <w:r>
        <w:t xml:space="preserve">Double-click on the </w:t>
      </w:r>
      <w:r>
        <w:rPr>
          <w:rStyle w:val="PenScreenTextChar"/>
        </w:rPr>
        <w:t>Filter Rows</w:t>
      </w:r>
      <w:r>
        <w:t xml:space="preserve"> step to open its properties.</w:t>
      </w:r>
    </w:p>
    <w:p w:rsidR="00BE79A9" w:rsidRDefault="00BE79A9" w:rsidP="00BE79A9">
      <w:pPr>
        <w:pStyle w:val="PenNumbered"/>
        <w:ind w:left="450" w:hanging="450"/>
      </w:pPr>
      <w:r>
        <w:t xml:space="preserve">Rename this step to </w:t>
      </w:r>
      <w:r w:rsidRPr="005C00D7">
        <w:rPr>
          <w:rStyle w:val="PenScreenTextChar"/>
        </w:rPr>
        <w:t>U.S.-only calls</w:t>
      </w:r>
      <w:r>
        <w:t>.</w:t>
      </w:r>
    </w:p>
    <w:p w:rsidR="00A80CD6" w:rsidRDefault="00BE79A9">
      <w:pPr>
        <w:pStyle w:val="PenNumbered"/>
        <w:ind w:left="450" w:hanging="450"/>
      </w:pPr>
      <w:r>
        <w:t xml:space="preserve">Click </w:t>
      </w:r>
      <w:r w:rsidRPr="009707A7">
        <w:rPr>
          <w:b/>
          <w:color w:val="1F497D" w:themeColor="text2"/>
        </w:rPr>
        <w:t>OK</w:t>
      </w:r>
      <w:r>
        <w:t xml:space="preserve"> to return to the canvas</w:t>
      </w:r>
      <w:r w:rsidR="00A80CD6">
        <w:t>.</w:t>
      </w:r>
    </w:p>
    <w:p w:rsidR="00BE79A9" w:rsidRDefault="005C00D7" w:rsidP="00BE79A9">
      <w:pPr>
        <w:pStyle w:val="PenNumbered"/>
        <w:ind w:left="450" w:hanging="450"/>
      </w:pPr>
      <w:r>
        <w:t xml:space="preserve">From the </w:t>
      </w:r>
      <w:r w:rsidRPr="005C00D7">
        <w:rPr>
          <w:rStyle w:val="PenScreenTextChar"/>
        </w:rPr>
        <w:t>Flow</w:t>
      </w:r>
      <w:r>
        <w:t xml:space="preserve"> folder, s</w:t>
      </w:r>
      <w:r w:rsidR="00BE79A9">
        <w:t xml:space="preserve">elect and drag </w:t>
      </w:r>
      <w:r w:rsidR="00BE79A9">
        <w:rPr>
          <w:rStyle w:val="PenScreenTextChar"/>
        </w:rPr>
        <w:t xml:space="preserve">Dummy (do nothing) </w:t>
      </w:r>
      <w:r>
        <w:t xml:space="preserve">onto the canvas above the </w:t>
      </w:r>
      <w:r w:rsidRPr="005C00D7">
        <w:rPr>
          <w:rStyle w:val="PenScreenTextChar"/>
        </w:rPr>
        <w:t>U.S.-only calls</w:t>
      </w:r>
      <w:r>
        <w:t xml:space="preserve"> step.</w:t>
      </w:r>
    </w:p>
    <w:p w:rsidR="00BE79A9" w:rsidRDefault="00BE79A9" w:rsidP="00BE79A9">
      <w:pPr>
        <w:pStyle w:val="PenNumbered"/>
        <w:ind w:left="450" w:hanging="450"/>
      </w:pPr>
      <w:r>
        <w:t xml:space="preserve">Create a hop </w:t>
      </w:r>
      <w:r w:rsidR="005C00D7">
        <w:t>from</w:t>
      </w:r>
      <w:r>
        <w:t xml:space="preserve"> the </w:t>
      </w:r>
      <w:r w:rsidRPr="00C24996">
        <w:rPr>
          <w:b/>
          <w:color w:val="1F497D" w:themeColor="text2"/>
        </w:rPr>
        <w:t>U.S.-only calls</w:t>
      </w:r>
      <w:r w:rsidRPr="00C24996">
        <w:rPr>
          <w:color w:val="1F497D" w:themeColor="text2"/>
        </w:rPr>
        <w:t xml:space="preserve"> </w:t>
      </w:r>
      <w:r>
        <w:t xml:space="preserve">step </w:t>
      </w:r>
      <w:r w:rsidR="005C00D7">
        <w:t>to</w:t>
      </w:r>
      <w:r>
        <w:t xml:space="preserve"> the </w:t>
      </w:r>
      <w:r>
        <w:rPr>
          <w:rStyle w:val="PenScreenTextChar"/>
        </w:rPr>
        <w:t xml:space="preserve">Dummy (do nothing) </w:t>
      </w:r>
      <w:r>
        <w:t xml:space="preserve">step. Select </w:t>
      </w:r>
      <w:r w:rsidRPr="00A4605C">
        <w:rPr>
          <w:rStyle w:val="PenCodeLine"/>
        </w:rPr>
        <w:t>Result is False</w:t>
      </w:r>
      <w:r>
        <w:t>.</w:t>
      </w:r>
    </w:p>
    <w:p w:rsidR="00BE79A9" w:rsidRDefault="00BE79A9" w:rsidP="00BE79A9">
      <w:pPr>
        <w:pStyle w:val="PenNumbered"/>
        <w:ind w:left="450" w:hanging="450"/>
      </w:pPr>
      <w:r>
        <w:t xml:space="preserve">Double click the </w:t>
      </w:r>
      <w:r w:rsidRPr="00C24996">
        <w:rPr>
          <w:b/>
          <w:color w:val="1F497D" w:themeColor="text2"/>
        </w:rPr>
        <w:t>U.S.-only calls</w:t>
      </w:r>
      <w:r>
        <w:rPr>
          <w:b/>
          <w:color w:val="1F497D" w:themeColor="text2"/>
        </w:rPr>
        <w:t xml:space="preserve"> </w:t>
      </w:r>
      <w:r>
        <w:t>step to open its properties.</w:t>
      </w:r>
    </w:p>
    <w:p w:rsidR="00A4605C" w:rsidRDefault="00BE79A9" w:rsidP="00BE79A9">
      <w:pPr>
        <w:pStyle w:val="PenNumbered"/>
        <w:ind w:left="450" w:hanging="450"/>
      </w:pPr>
      <w:r>
        <w:t xml:space="preserve">Under </w:t>
      </w:r>
      <w:r w:rsidRPr="00305254">
        <w:rPr>
          <w:b/>
          <w:color w:val="1F497D" w:themeColor="text2"/>
        </w:rPr>
        <w:t>The condition</w:t>
      </w:r>
      <w:r w:rsidRPr="00305254">
        <w:rPr>
          <w:color w:val="1F497D" w:themeColor="text2"/>
        </w:rPr>
        <w:t xml:space="preserve"> </w:t>
      </w:r>
      <w:r>
        <w:t xml:space="preserve">section select the </w:t>
      </w:r>
      <w:r w:rsidR="005C00D7" w:rsidRPr="005C00D7">
        <w:rPr>
          <w:rStyle w:val="PenScreenTextChar"/>
        </w:rPr>
        <w:t>&lt;</w:t>
      </w:r>
      <w:r w:rsidRPr="005C00D7">
        <w:rPr>
          <w:rStyle w:val="PenScreenTextChar"/>
        </w:rPr>
        <w:t>field</w:t>
      </w:r>
      <w:r w:rsidR="005C00D7" w:rsidRPr="005C00D7">
        <w:rPr>
          <w:rStyle w:val="PenScreenTextChar"/>
        </w:rPr>
        <w:t>&gt;</w:t>
      </w:r>
      <w:r>
        <w:t xml:space="preserve"> on the left. </w:t>
      </w:r>
      <w:r w:rsidR="00A4605C">
        <w:t>From the</w:t>
      </w:r>
      <w:r>
        <w:t xml:space="preserve"> pop-up window select </w:t>
      </w:r>
      <w:r w:rsidRPr="00A4605C">
        <w:rPr>
          <w:rStyle w:val="PenCodeLine"/>
        </w:rPr>
        <w:t>Country</w:t>
      </w:r>
      <w:r w:rsidR="00905BC8">
        <w:t xml:space="preserve"> and then click </w:t>
      </w:r>
      <w:r w:rsidR="00905BC8" w:rsidRPr="00905BC8">
        <w:rPr>
          <w:rStyle w:val="PenScreenTextChar"/>
        </w:rPr>
        <w:t>OK</w:t>
      </w:r>
      <w:r w:rsidR="00905BC8">
        <w:t>.</w:t>
      </w:r>
    </w:p>
    <w:p w:rsidR="005C00D7" w:rsidRDefault="00A4605C" w:rsidP="00BE79A9">
      <w:pPr>
        <w:pStyle w:val="PenNumbered"/>
        <w:ind w:left="450" w:hanging="450"/>
      </w:pPr>
      <w:r>
        <w:t xml:space="preserve">Click in the middle box and select </w:t>
      </w:r>
      <w:r w:rsidR="00BE79A9">
        <w:t>“</w:t>
      </w:r>
      <w:r w:rsidR="00BE79A9" w:rsidRPr="00D11D38">
        <w:rPr>
          <w:rStyle w:val="PenCodeLine"/>
        </w:rPr>
        <w:t>=</w:t>
      </w:r>
      <w:r w:rsidR="00BE79A9">
        <w:t>” as the function</w:t>
      </w:r>
      <w:r w:rsidR="00913CB8">
        <w:t xml:space="preserve"> and then click </w:t>
      </w:r>
      <w:r w:rsidR="00913CB8" w:rsidRPr="00913CB8">
        <w:rPr>
          <w:rStyle w:val="PenScreenTextChar"/>
        </w:rPr>
        <w:t>OK</w:t>
      </w:r>
      <w:r w:rsidR="005C00D7">
        <w:t>.</w:t>
      </w:r>
    </w:p>
    <w:p w:rsidR="00BE79A9" w:rsidRDefault="005C00D7" w:rsidP="00BE79A9">
      <w:pPr>
        <w:pStyle w:val="PenNumbered"/>
        <w:ind w:left="450" w:hanging="450"/>
      </w:pPr>
      <w:r>
        <w:t xml:space="preserve">Click the bottom right </w:t>
      </w:r>
      <w:r w:rsidRPr="005C00D7">
        <w:rPr>
          <w:rStyle w:val="PenScreenTextChar"/>
        </w:rPr>
        <w:t>&lt;value&gt;</w:t>
      </w:r>
      <w:r>
        <w:t xml:space="preserve"> box </w:t>
      </w:r>
      <w:r w:rsidR="00BE79A9">
        <w:t xml:space="preserve">and type </w:t>
      </w:r>
      <w:r w:rsidR="00BE79A9" w:rsidRPr="00A4605C">
        <w:rPr>
          <w:rStyle w:val="PenCodeLine"/>
        </w:rPr>
        <w:t>UNITED STATES</w:t>
      </w:r>
      <w:r w:rsidR="00BE79A9">
        <w:t xml:space="preserve"> as the </w:t>
      </w:r>
      <w:r w:rsidR="00BE79A9" w:rsidRPr="00A4605C">
        <w:rPr>
          <w:rStyle w:val="PenScreenTextChar"/>
        </w:rPr>
        <w:t>Value</w:t>
      </w:r>
      <w:r w:rsidR="0002135E">
        <w:t>.</w:t>
      </w:r>
    </w:p>
    <w:p w:rsidR="00D80BD4" w:rsidRPr="00540646" w:rsidRDefault="00D80BD4" w:rsidP="00540646">
      <w:pPr>
        <w:pStyle w:val="PenNoteSubNumbered"/>
        <w:rPr>
          <w:color w:val="1F497D" w:themeColor="text2"/>
        </w:rPr>
      </w:pPr>
      <w:r w:rsidRPr="00540646">
        <w:rPr>
          <w:noProof/>
          <w:color w:val="1F497D" w:themeColor="text2"/>
        </w:rPr>
        <w:drawing>
          <wp:anchor distT="0" distB="0" distL="114300" distR="114300" simplePos="0" relativeHeight="251752448" behindDoc="0" locked="0" layoutInCell="1" allowOverlap="1" wp14:anchorId="0E07A236" wp14:editId="55E6AE88">
            <wp:simplePos x="0" y="0"/>
            <wp:positionH relativeFrom="column">
              <wp:posOffset>1287</wp:posOffset>
            </wp:positionH>
            <wp:positionV relativeFrom="paragraph">
              <wp:posOffset>-2574</wp:posOffset>
            </wp:positionV>
            <wp:extent cx="420624" cy="530352"/>
            <wp:effectExtent l="0" t="0" r="0" b="3175"/>
            <wp:wrapSquare wrapText="r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656822">
        <w:rPr>
          <w:color w:val="1F497D" w:themeColor="text2"/>
        </w:rPr>
        <w:t>The text comparison is case sensitive.  Be sure to enter all caps</w:t>
      </w:r>
      <w:r w:rsidRPr="00540646">
        <w:rPr>
          <w:color w:val="1F497D" w:themeColor="text2"/>
        </w:rPr>
        <w:t>.</w:t>
      </w:r>
    </w:p>
    <w:p w:rsidR="00D80BD4" w:rsidRDefault="00D80BD4" w:rsidP="00540646">
      <w:pPr>
        <w:pStyle w:val="PenNumbered"/>
        <w:numPr>
          <w:ilvl w:val="0"/>
          <w:numId w:val="0"/>
        </w:numPr>
      </w:pPr>
    </w:p>
    <w:p w:rsidR="00D80BD4" w:rsidRDefault="00D80BD4" w:rsidP="00540646">
      <w:pPr>
        <w:pStyle w:val="PenNumbered"/>
        <w:numPr>
          <w:ilvl w:val="0"/>
          <w:numId w:val="0"/>
        </w:numPr>
      </w:pPr>
    </w:p>
    <w:p w:rsidR="00D11D38" w:rsidRDefault="00D11D38" w:rsidP="00BE79A9">
      <w:pPr>
        <w:pStyle w:val="PenNumbered"/>
        <w:ind w:left="450" w:hanging="450"/>
      </w:pPr>
      <w:r>
        <w:t xml:space="preserve">Click the </w:t>
      </w:r>
      <w:r w:rsidRPr="00D11D38">
        <w:rPr>
          <w:rStyle w:val="PenScreenTextChar"/>
        </w:rPr>
        <w:t>Add condition</w:t>
      </w:r>
      <w:r>
        <w:t xml:space="preserve"> icon </w:t>
      </w:r>
      <w:r w:rsidR="00905BC8">
        <w:rPr>
          <w:noProof/>
        </w:rPr>
        <w:drawing>
          <wp:inline distT="0" distB="0" distL="0" distR="0" wp14:anchorId="0DC28B19" wp14:editId="7B5F02F0">
            <wp:extent cx="205740" cy="1806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693" cy="187633"/>
                    </a:xfrm>
                    <a:prstGeom prst="rect">
                      <a:avLst/>
                    </a:prstGeom>
                  </pic:spPr>
                </pic:pic>
              </a:graphicData>
            </a:graphic>
          </wp:inline>
        </w:drawing>
      </w:r>
      <w:r>
        <w:t xml:space="preserve">on the right side to add </w:t>
      </w:r>
      <w:r w:rsidR="00B57CE0">
        <w:t>a filter for Friday and Saturday calls</w:t>
      </w:r>
      <w:r w:rsidR="00905BC8">
        <w:t>.</w:t>
      </w:r>
    </w:p>
    <w:p w:rsidR="00905BC8" w:rsidRDefault="00905BC8" w:rsidP="00BE79A9">
      <w:pPr>
        <w:pStyle w:val="PenNumbered"/>
        <w:ind w:left="450" w:hanging="450"/>
      </w:pPr>
      <w:r>
        <w:lastRenderedPageBreak/>
        <w:t xml:space="preserve">Click the </w:t>
      </w:r>
      <w:r w:rsidRPr="00905BC8">
        <w:rPr>
          <w:rStyle w:val="PenScreenTextChar"/>
        </w:rPr>
        <w:t>null = [ ] area</w:t>
      </w:r>
      <w:r>
        <w:t xml:space="preserve"> to add the second condition.</w:t>
      </w:r>
    </w:p>
    <w:p w:rsidR="00D11D38" w:rsidRDefault="00905BC8" w:rsidP="00D11D38">
      <w:pPr>
        <w:pStyle w:val="PenNumbered"/>
        <w:ind w:left="450" w:hanging="450"/>
      </w:pPr>
      <w:r>
        <w:t>S</w:t>
      </w:r>
      <w:r w:rsidR="00D11D38">
        <w:t xml:space="preserve">elect the </w:t>
      </w:r>
      <w:r w:rsidRPr="00905BC8">
        <w:rPr>
          <w:rStyle w:val="PenScreenTextChar"/>
        </w:rPr>
        <w:t>&lt;</w:t>
      </w:r>
      <w:r w:rsidR="00D11D38" w:rsidRPr="00905BC8">
        <w:rPr>
          <w:rStyle w:val="PenScreenTextChar"/>
        </w:rPr>
        <w:t>field</w:t>
      </w:r>
      <w:r w:rsidRPr="00905BC8">
        <w:rPr>
          <w:rStyle w:val="PenScreenTextChar"/>
        </w:rPr>
        <w:t>&gt;</w:t>
      </w:r>
      <w:r w:rsidR="00D11D38">
        <w:t xml:space="preserve"> on the left. From the pop-up window select </w:t>
      </w:r>
      <w:proofErr w:type="spellStart"/>
      <w:r w:rsidR="00B57CE0">
        <w:rPr>
          <w:rStyle w:val="PenCodeLine"/>
        </w:rPr>
        <w:t>Day_of_Week</w:t>
      </w:r>
      <w:proofErr w:type="spellEnd"/>
      <w:r>
        <w:t xml:space="preserve"> and then click </w:t>
      </w:r>
      <w:r w:rsidRPr="00905BC8">
        <w:rPr>
          <w:rStyle w:val="PenScreenTextChar"/>
        </w:rPr>
        <w:t>OK</w:t>
      </w:r>
      <w:r>
        <w:t>.</w:t>
      </w:r>
    </w:p>
    <w:p w:rsidR="00905BC8" w:rsidRDefault="00D11D38" w:rsidP="007E4267">
      <w:pPr>
        <w:pStyle w:val="PenNumbered"/>
        <w:ind w:left="450" w:hanging="450"/>
      </w:pPr>
      <w:r>
        <w:t xml:space="preserve">Click in the middle box and select </w:t>
      </w:r>
      <w:r w:rsidRPr="00D11D38">
        <w:rPr>
          <w:rStyle w:val="PenCodeLine"/>
        </w:rPr>
        <w:t>&gt;</w:t>
      </w:r>
      <w:r w:rsidR="00B57CE0">
        <w:rPr>
          <w:rStyle w:val="PenCodeLine"/>
        </w:rPr>
        <w:t>=</w:t>
      </w:r>
      <w:r>
        <w:t xml:space="preserve"> as the function</w:t>
      </w:r>
      <w:r w:rsidR="00905BC8">
        <w:t>.</w:t>
      </w:r>
    </w:p>
    <w:p w:rsidR="00D11D38" w:rsidRDefault="00905BC8" w:rsidP="007E4267">
      <w:pPr>
        <w:pStyle w:val="PenNumbered"/>
        <w:ind w:left="450" w:hanging="450"/>
      </w:pPr>
      <w:r>
        <w:t xml:space="preserve">Click the bottom right </w:t>
      </w:r>
      <w:r w:rsidRPr="00905BC8">
        <w:rPr>
          <w:rStyle w:val="PenScreenTextChar"/>
        </w:rPr>
        <w:t>&lt;value&gt;</w:t>
      </w:r>
      <w:r>
        <w:t xml:space="preserve"> box </w:t>
      </w:r>
      <w:r w:rsidR="00D11D38">
        <w:t xml:space="preserve">and type </w:t>
      </w:r>
      <w:r w:rsidR="00B57CE0">
        <w:rPr>
          <w:rStyle w:val="PenCodeLine"/>
        </w:rPr>
        <w:t>6</w:t>
      </w:r>
      <w:r w:rsidR="00D11D38">
        <w:t xml:space="preserve"> as the </w:t>
      </w:r>
      <w:r w:rsidR="00D11D38" w:rsidRPr="00A4605C">
        <w:rPr>
          <w:rStyle w:val="PenScreenTextChar"/>
        </w:rPr>
        <w:t>Value</w:t>
      </w:r>
      <w:r w:rsidR="00D11D38">
        <w:rPr>
          <w:rStyle w:val="PenScreenTextChar"/>
        </w:rPr>
        <w:t>.</w:t>
      </w:r>
      <w:r w:rsidR="00B57CE0">
        <w:rPr>
          <w:rStyle w:val="PenScreenTextChar"/>
        </w:rPr>
        <w:t xml:space="preserve"> </w:t>
      </w:r>
    </w:p>
    <w:p w:rsidR="007E4267" w:rsidRDefault="007E4267" w:rsidP="007E4267">
      <w:pPr>
        <w:pStyle w:val="PenNumbered"/>
        <w:numPr>
          <w:ilvl w:val="0"/>
          <w:numId w:val="0"/>
        </w:numPr>
        <w:ind w:left="450"/>
      </w:pPr>
      <w:r>
        <w:rPr>
          <w:noProof/>
        </w:rPr>
        <w:drawing>
          <wp:inline distT="0" distB="0" distL="0" distR="0" wp14:anchorId="0700AE9F" wp14:editId="4037BFEF">
            <wp:extent cx="2895600" cy="1874306"/>
            <wp:effectExtent l="19050" t="19050" r="19050" b="12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847" cy="1880939"/>
                    </a:xfrm>
                    <a:prstGeom prst="rect">
                      <a:avLst/>
                    </a:prstGeom>
                    <a:ln>
                      <a:solidFill>
                        <a:schemeClr val="accent1"/>
                      </a:solidFill>
                    </a:ln>
                  </pic:spPr>
                </pic:pic>
              </a:graphicData>
            </a:graphic>
          </wp:inline>
        </w:drawing>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p>
    <w:p w:rsidR="00A80CD6" w:rsidRDefault="00A80CD6" w:rsidP="0091763A">
      <w:pPr>
        <w:pStyle w:val="PenNumbered"/>
        <w:numPr>
          <w:ilvl w:val="0"/>
          <w:numId w:val="0"/>
        </w:numPr>
        <w:ind w:left="450"/>
      </w:pPr>
    </w:p>
    <w:p w:rsidR="00A80CD6" w:rsidRPr="00395929" w:rsidRDefault="00A80CD6" w:rsidP="00A80CD6">
      <w:pPr>
        <w:pStyle w:val="PenNoteSubNumbered"/>
        <w:rPr>
          <w:color w:val="1F497D" w:themeColor="text2"/>
        </w:rPr>
      </w:pPr>
      <w:r w:rsidRPr="00395929">
        <w:rPr>
          <w:noProof/>
          <w:color w:val="1F497D" w:themeColor="text2"/>
        </w:rPr>
        <w:drawing>
          <wp:anchor distT="0" distB="0" distL="114300" distR="114300" simplePos="0" relativeHeight="251670528" behindDoc="0" locked="0" layoutInCell="1" allowOverlap="1" wp14:anchorId="35CB1A2D" wp14:editId="4BB80ED5">
            <wp:simplePos x="0" y="0"/>
            <wp:positionH relativeFrom="column">
              <wp:posOffset>1287</wp:posOffset>
            </wp:positionH>
            <wp:positionV relativeFrom="paragraph">
              <wp:posOffset>-2574</wp:posOffset>
            </wp:positionV>
            <wp:extent cx="420624" cy="530352"/>
            <wp:effectExtent l="0" t="0" r="0" b="3175"/>
            <wp:wrapSquare wrapText="r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1E33A9">
        <w:rPr>
          <w:color w:val="1F497D" w:themeColor="text2"/>
        </w:rPr>
        <w:t>There are some Area Code values of 000. We will change those to Null values.</w:t>
      </w:r>
    </w:p>
    <w:p w:rsidR="00A80CD6" w:rsidRDefault="00A80CD6" w:rsidP="0091763A">
      <w:pPr>
        <w:pStyle w:val="PenNumbered"/>
        <w:numPr>
          <w:ilvl w:val="0"/>
          <w:numId w:val="0"/>
        </w:numPr>
        <w:ind w:left="450"/>
      </w:pPr>
    </w:p>
    <w:p w:rsidR="00A80CD6" w:rsidRDefault="00A80CD6" w:rsidP="0091763A">
      <w:pPr>
        <w:pStyle w:val="PenNumbered"/>
        <w:numPr>
          <w:ilvl w:val="0"/>
          <w:numId w:val="0"/>
        </w:numPr>
        <w:ind w:left="450"/>
      </w:pPr>
    </w:p>
    <w:p w:rsidR="00BE79A9" w:rsidRDefault="00BE79A9" w:rsidP="00BE79A9">
      <w:pPr>
        <w:pStyle w:val="PenNumbered"/>
        <w:ind w:left="450" w:hanging="450"/>
      </w:pPr>
      <w:r>
        <w:t xml:space="preserve">Expand the </w:t>
      </w:r>
      <w:r>
        <w:rPr>
          <w:rStyle w:val="PenScreenTextChar"/>
        </w:rPr>
        <w:t>Utility</w:t>
      </w:r>
      <w:r>
        <w:t xml:space="preserve"> folde</w:t>
      </w:r>
      <w:r w:rsidR="003315DF">
        <w:t>r</w:t>
      </w:r>
      <w:r>
        <w:t xml:space="preserve"> and drag </w:t>
      </w:r>
      <w:r>
        <w:rPr>
          <w:rStyle w:val="PenScreenTextChar"/>
        </w:rPr>
        <w:t>Null if…</w:t>
      </w:r>
      <w:r>
        <w:t xml:space="preserve"> step onto the canvas.</w:t>
      </w:r>
    </w:p>
    <w:p w:rsidR="00A4605C" w:rsidRDefault="00BE79A9" w:rsidP="007C4F2A">
      <w:pPr>
        <w:pStyle w:val="PenNumbered"/>
        <w:ind w:left="450" w:hanging="450"/>
      </w:pPr>
      <w:r>
        <w:t xml:space="preserve">Create a hop between the </w:t>
      </w:r>
      <w:r w:rsidR="00A4605C" w:rsidRPr="00A4605C">
        <w:rPr>
          <w:b/>
          <w:color w:val="1F497D" w:themeColor="text2"/>
        </w:rPr>
        <w:t>U.S.-only</w:t>
      </w:r>
      <w:r w:rsidRPr="00A4605C">
        <w:rPr>
          <w:b/>
          <w:color w:val="1F497D" w:themeColor="text2"/>
        </w:rPr>
        <w:t xml:space="preserve"> calls</w:t>
      </w:r>
      <w:r w:rsidRPr="00A4605C">
        <w:rPr>
          <w:color w:val="1F497D" w:themeColor="text2"/>
        </w:rPr>
        <w:t xml:space="preserve"> </w:t>
      </w:r>
      <w:r>
        <w:t xml:space="preserve">step and the </w:t>
      </w:r>
      <w:r>
        <w:rPr>
          <w:rStyle w:val="PenScreenTextChar"/>
        </w:rPr>
        <w:t>Null if…</w:t>
      </w:r>
      <w:r w:rsidR="00A4605C">
        <w:t xml:space="preserve"> step. Select </w:t>
      </w:r>
      <w:r w:rsidR="00A4605C" w:rsidRPr="00A4605C">
        <w:rPr>
          <w:rStyle w:val="PenCodeLine"/>
        </w:rPr>
        <w:t>Result is true</w:t>
      </w:r>
      <w:r w:rsidR="00A4605C">
        <w:t xml:space="preserve"> to complete the hop.  </w:t>
      </w:r>
    </w:p>
    <w:p w:rsidR="00BE79A9" w:rsidRDefault="00BE79A9" w:rsidP="007C4F2A">
      <w:pPr>
        <w:pStyle w:val="PenNumbered"/>
        <w:ind w:left="450" w:hanging="450"/>
      </w:pPr>
      <w:r>
        <w:t xml:space="preserve">Double click the </w:t>
      </w:r>
      <w:r>
        <w:rPr>
          <w:rStyle w:val="PenScreenTextChar"/>
        </w:rPr>
        <w:t>Null if…</w:t>
      </w:r>
      <w:r>
        <w:t xml:space="preserve"> step to open its properties.</w:t>
      </w:r>
    </w:p>
    <w:p w:rsidR="00BE79A9" w:rsidRPr="00214386" w:rsidRDefault="00BE79A9" w:rsidP="00BE79A9">
      <w:pPr>
        <w:pStyle w:val="PenNumbered"/>
        <w:ind w:left="450" w:hanging="450"/>
      </w:pPr>
      <w:r>
        <w:t xml:space="preserve">Rename this step to </w:t>
      </w:r>
      <w:r w:rsidRPr="00A4605C">
        <w:rPr>
          <w:rStyle w:val="PenCodeLine"/>
        </w:rPr>
        <w:t>Replace Null</w:t>
      </w:r>
      <w:r w:rsidR="0002135E">
        <w:rPr>
          <w:rStyle w:val="PenCodeLine"/>
        </w:rPr>
        <w:t>s</w:t>
      </w:r>
    </w:p>
    <w:p w:rsidR="00BE79A9" w:rsidRDefault="00BE79A9" w:rsidP="00BE79A9">
      <w:pPr>
        <w:pStyle w:val="PenNumbered"/>
        <w:ind w:left="450" w:hanging="450"/>
      </w:pPr>
      <w:r>
        <w:t xml:space="preserve">Under the </w:t>
      </w:r>
      <w:r w:rsidRPr="0041625A">
        <w:rPr>
          <w:b/>
          <w:color w:val="1F497D" w:themeColor="text2"/>
        </w:rPr>
        <w:t>Fields</w:t>
      </w:r>
      <w:r w:rsidRPr="0041625A">
        <w:rPr>
          <w:color w:val="1F497D" w:themeColor="text2"/>
        </w:rPr>
        <w:t xml:space="preserve"> </w:t>
      </w:r>
      <w:r>
        <w:t xml:space="preserve">section select </w:t>
      </w:r>
      <w:proofErr w:type="spellStart"/>
      <w:r w:rsidR="00A4605C">
        <w:rPr>
          <w:rStyle w:val="PenCodeLine"/>
        </w:rPr>
        <w:t>Area_</w:t>
      </w:r>
      <w:r w:rsidRPr="00A4605C">
        <w:rPr>
          <w:rStyle w:val="PenCodeLine"/>
        </w:rPr>
        <w:t>Code</w:t>
      </w:r>
      <w:proofErr w:type="spellEnd"/>
      <w:r>
        <w:t xml:space="preserve"> and type </w:t>
      </w:r>
      <w:r w:rsidRPr="00A4605C">
        <w:rPr>
          <w:rStyle w:val="PenCodeLine"/>
        </w:rPr>
        <w:t>000</w:t>
      </w:r>
      <w:r>
        <w:t xml:space="preserve"> in the </w:t>
      </w:r>
      <w:r w:rsidRPr="0041625A">
        <w:rPr>
          <w:b/>
          <w:color w:val="1F497D" w:themeColor="text2"/>
        </w:rPr>
        <w:t>Value to turn to NULL</w:t>
      </w:r>
      <w:r w:rsidR="00913CB8">
        <w:t xml:space="preserve"> field, then click </w:t>
      </w:r>
      <w:r w:rsidR="00913CB8" w:rsidRPr="00913CB8">
        <w:rPr>
          <w:rStyle w:val="PenScreenTextChar"/>
        </w:rPr>
        <w:t>OK</w:t>
      </w:r>
      <w:r w:rsidR="00913CB8">
        <w:t>.</w:t>
      </w:r>
    </w:p>
    <w:p w:rsidR="00700AB6" w:rsidRDefault="00700AB6" w:rsidP="0091763A">
      <w:pPr>
        <w:pStyle w:val="PenNumbered"/>
        <w:numPr>
          <w:ilvl w:val="0"/>
          <w:numId w:val="0"/>
        </w:numPr>
        <w:ind w:left="450"/>
      </w:pPr>
    </w:p>
    <w:p w:rsidR="00700AB6" w:rsidRPr="0091763A" w:rsidRDefault="00700AB6" w:rsidP="0091763A">
      <w:pPr>
        <w:pStyle w:val="PenNoteSubNumbered"/>
        <w:rPr>
          <w:color w:val="1F497D" w:themeColor="text2"/>
        </w:rPr>
      </w:pPr>
      <w:r w:rsidRPr="0091763A">
        <w:rPr>
          <w:noProof/>
          <w:color w:val="1F497D" w:themeColor="text2"/>
        </w:rPr>
        <w:drawing>
          <wp:anchor distT="0" distB="0" distL="114300" distR="114300" simplePos="0" relativeHeight="251672576" behindDoc="0" locked="0" layoutInCell="1" allowOverlap="1" wp14:anchorId="6F1DDD17" wp14:editId="67B7A1C8">
            <wp:simplePos x="0" y="0"/>
            <wp:positionH relativeFrom="column">
              <wp:posOffset>1287</wp:posOffset>
            </wp:positionH>
            <wp:positionV relativeFrom="paragraph">
              <wp:posOffset>-2574</wp:posOffset>
            </wp:positionV>
            <wp:extent cx="420624" cy="530352"/>
            <wp:effectExtent l="0" t="0" r="0" b="3175"/>
            <wp:wrapSquare wrapText="r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To generate a call count measure</w:t>
      </w:r>
      <w:r>
        <w:rPr>
          <w:color w:val="1F497D" w:themeColor="text2"/>
        </w:rPr>
        <w:t>,</w:t>
      </w:r>
      <w:r w:rsidRPr="0091763A">
        <w:rPr>
          <w:color w:val="1F497D" w:themeColor="text2"/>
        </w:rPr>
        <w:t xml:space="preserve"> we will add a constant value of 1 to each record</w:t>
      </w:r>
      <w:r w:rsidR="003160F8">
        <w:rPr>
          <w:color w:val="1F497D" w:themeColor="text2"/>
        </w:rPr>
        <w:t xml:space="preserve"> so we can aggregate the number of calls</w:t>
      </w:r>
      <w:r w:rsidR="003C618E">
        <w:rPr>
          <w:color w:val="1F497D" w:themeColor="text2"/>
        </w:rPr>
        <w:t xml:space="preserve"> with analysis </w:t>
      </w:r>
      <w:r w:rsidR="004D7395">
        <w:rPr>
          <w:color w:val="1F497D" w:themeColor="text2"/>
        </w:rPr>
        <w:t>reports</w:t>
      </w:r>
      <w:r w:rsidR="003C618E">
        <w:rPr>
          <w:color w:val="1F497D" w:themeColor="text2"/>
        </w:rPr>
        <w:t>.</w:t>
      </w:r>
    </w:p>
    <w:p w:rsidR="00700AB6" w:rsidRDefault="00700AB6" w:rsidP="0091763A">
      <w:pPr>
        <w:pStyle w:val="PenNumbered"/>
        <w:numPr>
          <w:ilvl w:val="0"/>
          <w:numId w:val="0"/>
        </w:numPr>
      </w:pPr>
    </w:p>
    <w:p w:rsidR="00BE79A9" w:rsidRDefault="00BE79A9" w:rsidP="00BE79A9">
      <w:pPr>
        <w:pStyle w:val="PenNumbered"/>
        <w:ind w:left="450" w:hanging="450"/>
      </w:pPr>
      <w:r>
        <w:t xml:space="preserve">Expand the </w:t>
      </w:r>
      <w:r>
        <w:rPr>
          <w:rStyle w:val="PenScreenTextChar"/>
        </w:rPr>
        <w:t>Transform</w:t>
      </w:r>
      <w:r>
        <w:t xml:space="preserve"> folder; then, select and drag the </w:t>
      </w:r>
      <w:r>
        <w:rPr>
          <w:rStyle w:val="PenScreenTextChar"/>
        </w:rPr>
        <w:t>Add Constants</w:t>
      </w:r>
      <w:r>
        <w:t xml:space="preserve"> step onto the canvas.</w:t>
      </w:r>
    </w:p>
    <w:p w:rsidR="00BE79A9" w:rsidRDefault="00BE79A9" w:rsidP="00BE79A9">
      <w:pPr>
        <w:pStyle w:val="PenNumbered"/>
        <w:ind w:left="450" w:hanging="450"/>
      </w:pPr>
      <w:r>
        <w:t xml:space="preserve">Create a hop between the </w:t>
      </w:r>
      <w:r w:rsidR="00CF7168">
        <w:rPr>
          <w:b/>
          <w:color w:val="1F497D" w:themeColor="text2"/>
        </w:rPr>
        <w:t>Replace Nulls</w:t>
      </w:r>
      <w:r w:rsidRPr="00C24996">
        <w:rPr>
          <w:color w:val="1F497D" w:themeColor="text2"/>
        </w:rPr>
        <w:t xml:space="preserve"> </w:t>
      </w:r>
      <w:r>
        <w:t xml:space="preserve">step and the </w:t>
      </w:r>
      <w:r>
        <w:rPr>
          <w:rStyle w:val="PenScreenTextChar"/>
        </w:rPr>
        <w:t>Add Constants</w:t>
      </w:r>
      <w:r>
        <w:t xml:space="preserve"> step.</w:t>
      </w:r>
    </w:p>
    <w:p w:rsidR="00BE79A9" w:rsidRDefault="00BE79A9" w:rsidP="00BE79A9">
      <w:pPr>
        <w:pStyle w:val="PenNumbered"/>
        <w:ind w:left="450" w:hanging="450"/>
      </w:pPr>
      <w:r>
        <w:t xml:space="preserve">Double click the </w:t>
      </w:r>
      <w:r>
        <w:rPr>
          <w:rStyle w:val="PenScreenTextChar"/>
        </w:rPr>
        <w:t>Add Constants</w:t>
      </w:r>
      <w:r>
        <w:t xml:space="preserve"> step to open its properties.</w:t>
      </w:r>
    </w:p>
    <w:p w:rsidR="00BE79A9" w:rsidRDefault="00BE79A9" w:rsidP="00BE79A9">
      <w:pPr>
        <w:pStyle w:val="PenNumbered"/>
        <w:ind w:left="450" w:hanging="450"/>
      </w:pPr>
      <w:r>
        <w:t xml:space="preserve">In the </w:t>
      </w:r>
      <w:r w:rsidRPr="00300DA5">
        <w:rPr>
          <w:b/>
          <w:color w:val="1F497D" w:themeColor="text2"/>
        </w:rPr>
        <w:t>Step Name</w:t>
      </w:r>
      <w:r w:rsidRPr="00300DA5">
        <w:rPr>
          <w:color w:val="1F497D" w:themeColor="text2"/>
        </w:rPr>
        <w:t xml:space="preserve"> </w:t>
      </w:r>
      <w:r>
        <w:t xml:space="preserve">field, type </w:t>
      </w:r>
      <w:r w:rsidRPr="00CF7168">
        <w:rPr>
          <w:rStyle w:val="PenCodeLine"/>
        </w:rPr>
        <w:t>Add Call Count</w:t>
      </w:r>
      <w:r>
        <w:t>.</w:t>
      </w:r>
    </w:p>
    <w:p w:rsidR="00BE79A9" w:rsidRDefault="00CF7168" w:rsidP="00146886">
      <w:pPr>
        <w:pStyle w:val="PenNumbered"/>
        <w:ind w:left="450" w:hanging="450"/>
      </w:pPr>
      <w:r>
        <w:t xml:space="preserve">Add a </w:t>
      </w:r>
      <w:r w:rsidRPr="00CF7168">
        <w:rPr>
          <w:rStyle w:val="PenScreenTextChar"/>
        </w:rPr>
        <w:t>F</w:t>
      </w:r>
      <w:r w:rsidR="00BE79A9" w:rsidRPr="00CF7168">
        <w:rPr>
          <w:rStyle w:val="PenScreenTextChar"/>
        </w:rPr>
        <w:t>ield</w:t>
      </w:r>
      <w:r w:rsidR="00BE79A9">
        <w:t xml:space="preserve"> named </w:t>
      </w:r>
      <w:r w:rsidR="00BE79A9" w:rsidRPr="00CF7168">
        <w:rPr>
          <w:rStyle w:val="PenCodeLine"/>
        </w:rPr>
        <w:t>Calls</w:t>
      </w:r>
      <w:r w:rsidR="00BE79A9">
        <w:t xml:space="preserve"> </w:t>
      </w:r>
      <w:r>
        <w:t xml:space="preserve">as a </w:t>
      </w:r>
      <w:r w:rsidRPr="00CF7168">
        <w:rPr>
          <w:rStyle w:val="PenScreenTextChar"/>
        </w:rPr>
        <w:t>Type</w:t>
      </w:r>
      <w:r>
        <w:t xml:space="preserve"> </w:t>
      </w:r>
      <w:r w:rsidR="0002135E">
        <w:rPr>
          <w:rStyle w:val="PenCodeLine"/>
        </w:rPr>
        <w:t>I</w:t>
      </w:r>
      <w:r w:rsidRPr="00CF7168">
        <w:rPr>
          <w:rStyle w:val="PenCodeLine"/>
        </w:rPr>
        <w:t>nteger</w:t>
      </w:r>
      <w:r>
        <w:t xml:space="preserve"> with a </w:t>
      </w:r>
      <w:r w:rsidRPr="00CF7168">
        <w:rPr>
          <w:rStyle w:val="PenScreenTextChar"/>
        </w:rPr>
        <w:t>Value</w:t>
      </w:r>
      <w:r>
        <w:t xml:space="preserve"> of </w:t>
      </w:r>
      <w:r w:rsidRPr="00CF7168">
        <w:rPr>
          <w:rStyle w:val="PenCodeLine"/>
        </w:rPr>
        <w:t>1</w:t>
      </w:r>
      <w:r>
        <w:t xml:space="preserve"> </w:t>
      </w:r>
      <w:r w:rsidR="00BE79A9">
        <w:t xml:space="preserve">as </w:t>
      </w:r>
      <w:r w:rsidR="00D35BB9">
        <w:t>illustrated</w:t>
      </w:r>
      <w:r w:rsidR="00BE79A9">
        <w:t xml:space="preserve"> here:</w:t>
      </w:r>
    </w:p>
    <w:p w:rsidR="00BE79A9" w:rsidRDefault="00BE79A9" w:rsidP="00146886">
      <w:pPr>
        <w:pStyle w:val="PenNumbered"/>
        <w:numPr>
          <w:ilvl w:val="0"/>
          <w:numId w:val="0"/>
        </w:numPr>
        <w:ind w:left="450"/>
      </w:pPr>
      <w:r>
        <w:rPr>
          <w:noProof/>
        </w:rPr>
        <w:lastRenderedPageBreak/>
        <w:drawing>
          <wp:inline distT="0" distB="0" distL="0" distR="0" wp14:anchorId="0AC65B30" wp14:editId="76A4F8A1">
            <wp:extent cx="5470909" cy="1242060"/>
            <wp:effectExtent l="19050" t="19050" r="1587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546" cy="1245610"/>
                    </a:xfrm>
                    <a:prstGeom prst="rect">
                      <a:avLst/>
                    </a:prstGeom>
                    <a:ln>
                      <a:solidFill>
                        <a:schemeClr val="accent1"/>
                      </a:solidFill>
                    </a:ln>
                  </pic:spPr>
                </pic:pic>
              </a:graphicData>
            </a:graphic>
          </wp:inline>
        </w:drawing>
      </w:r>
    </w:p>
    <w:p w:rsidR="00BE79A9" w:rsidRDefault="00BE79A9" w:rsidP="00BE79A9">
      <w:pPr>
        <w:pStyle w:val="PenNumbered"/>
        <w:ind w:left="450" w:hanging="450"/>
      </w:pPr>
      <w:r>
        <w:t xml:space="preserve">Click </w:t>
      </w:r>
      <w:r w:rsidRPr="009707A7">
        <w:rPr>
          <w:b/>
          <w:color w:val="1F497D" w:themeColor="text2"/>
        </w:rPr>
        <w:t>OK</w:t>
      </w:r>
      <w:r>
        <w:t xml:space="preserve"> to return to the canvas.</w:t>
      </w:r>
      <w:r w:rsidR="008574C4">
        <w:t xml:space="preserve">  Your transformation should match the following image:</w:t>
      </w:r>
    </w:p>
    <w:p w:rsidR="008574C4" w:rsidRDefault="00DD1845" w:rsidP="008574C4">
      <w:pPr>
        <w:pStyle w:val="PenNumbered"/>
        <w:numPr>
          <w:ilvl w:val="0"/>
          <w:numId w:val="0"/>
        </w:numPr>
        <w:ind w:left="450"/>
      </w:pPr>
      <w:r>
        <w:rPr>
          <w:noProof/>
        </w:rPr>
        <w:drawing>
          <wp:inline distT="0" distB="0" distL="0" distR="0" wp14:anchorId="579D6BD0" wp14:editId="4D3E00E0">
            <wp:extent cx="5626645" cy="1337530"/>
            <wp:effectExtent l="19050" t="19050" r="12700" b="152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9993" cy="1345457"/>
                    </a:xfrm>
                    <a:prstGeom prst="rect">
                      <a:avLst/>
                    </a:prstGeom>
                    <a:ln>
                      <a:solidFill>
                        <a:schemeClr val="accent1"/>
                      </a:solidFill>
                    </a:ln>
                  </pic:spPr>
                </pic:pic>
              </a:graphicData>
            </a:graphic>
          </wp:inline>
        </w:drawing>
      </w:r>
    </w:p>
    <w:p w:rsidR="00BE79A9" w:rsidRDefault="00BE79A9" w:rsidP="00C0596A">
      <w:pPr>
        <w:pStyle w:val="PenNumbered"/>
        <w:ind w:left="450" w:hanging="450"/>
      </w:pPr>
      <w:r>
        <w:t xml:space="preserve">From the </w:t>
      </w:r>
      <w:r w:rsidRPr="00E51AB1">
        <w:rPr>
          <w:b/>
          <w:color w:val="1F497D" w:themeColor="text2"/>
        </w:rPr>
        <w:t>File</w:t>
      </w:r>
      <w:r>
        <w:t xml:space="preserve"> menu, choose </w:t>
      </w:r>
      <w:r w:rsidRPr="00E51AB1">
        <w:rPr>
          <w:b/>
          <w:color w:val="1F497D" w:themeColor="text2"/>
        </w:rPr>
        <w:t>Save</w:t>
      </w:r>
      <w:r w:rsidR="007E4267">
        <w:t xml:space="preserve"> to save your work.</w:t>
      </w:r>
    </w:p>
    <w:p w:rsidR="00C0596A" w:rsidRDefault="00C0596A" w:rsidP="00C0596A">
      <w:pPr>
        <w:pStyle w:val="PenNumbered"/>
        <w:ind w:left="450" w:right="-180" w:hanging="450"/>
      </w:pPr>
      <w:r>
        <w:t xml:space="preserve">To test your transformation, right-click on the </w:t>
      </w:r>
      <w:r w:rsidR="00D35BB9">
        <w:rPr>
          <w:rStyle w:val="PenScreenTextChar"/>
        </w:rPr>
        <w:t>Add Call Count</w:t>
      </w:r>
      <w:r>
        <w:t xml:space="preserve"> step and choose </w:t>
      </w:r>
      <w:r w:rsidRPr="00C0596A">
        <w:rPr>
          <w:rStyle w:val="PenScreenTextChar"/>
        </w:rPr>
        <w:t>Preview</w:t>
      </w:r>
      <w:r>
        <w:t xml:space="preserve"> from the list. </w:t>
      </w:r>
    </w:p>
    <w:p w:rsidR="00C0596A" w:rsidRDefault="00C0596A" w:rsidP="00C0596A">
      <w:pPr>
        <w:pStyle w:val="PenNumbered"/>
        <w:ind w:left="450" w:right="-180" w:hanging="450"/>
      </w:pPr>
      <w:r>
        <w:t xml:space="preserve">Click the </w:t>
      </w:r>
      <w:r w:rsidRPr="00C0596A">
        <w:rPr>
          <w:rStyle w:val="PenScreenTextChar"/>
        </w:rPr>
        <w:t>Quick Launch</w:t>
      </w:r>
      <w:r>
        <w:t xml:space="preserve"> button to open the </w:t>
      </w:r>
      <w:r w:rsidRPr="00C0596A">
        <w:rPr>
          <w:rStyle w:val="PenScreenTextChar"/>
        </w:rPr>
        <w:t>Examine preview</w:t>
      </w:r>
      <w:r>
        <w:t xml:space="preserve"> data dialog.  You should see records similar to the image below:</w:t>
      </w:r>
    </w:p>
    <w:p w:rsidR="00C0596A" w:rsidRDefault="00B57CE0" w:rsidP="00C0596A">
      <w:pPr>
        <w:pStyle w:val="PenNumbered"/>
        <w:numPr>
          <w:ilvl w:val="0"/>
          <w:numId w:val="0"/>
        </w:numPr>
        <w:ind w:left="450"/>
      </w:pPr>
      <w:r>
        <w:rPr>
          <w:noProof/>
        </w:rPr>
        <w:drawing>
          <wp:inline distT="0" distB="0" distL="0" distR="0" wp14:anchorId="5EB463F2" wp14:editId="496B1B32">
            <wp:extent cx="5627077" cy="1445846"/>
            <wp:effectExtent l="19050" t="19050" r="12065" b="215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5195" cy="1447932"/>
                    </a:xfrm>
                    <a:prstGeom prst="rect">
                      <a:avLst/>
                    </a:prstGeom>
                    <a:ln>
                      <a:solidFill>
                        <a:schemeClr val="accent1"/>
                      </a:solidFill>
                    </a:ln>
                  </pic:spPr>
                </pic:pic>
              </a:graphicData>
            </a:graphic>
          </wp:inline>
        </w:drawing>
      </w:r>
    </w:p>
    <w:p w:rsidR="00FD584F" w:rsidRDefault="00C0596A" w:rsidP="00FD584F">
      <w:pPr>
        <w:pStyle w:val="PenNumbered"/>
        <w:ind w:left="450" w:right="-180" w:hanging="450"/>
      </w:pPr>
      <w:r>
        <w:t xml:space="preserve">Click the </w:t>
      </w:r>
      <w:r w:rsidRPr="00C0596A">
        <w:rPr>
          <w:rStyle w:val="PenScreenTextChar"/>
        </w:rPr>
        <w:t>Stop</w:t>
      </w:r>
      <w:r>
        <w:t xml:space="preserve"> button to close the preview data box.</w:t>
      </w:r>
    </w:p>
    <w:p w:rsidR="00CE1BBB" w:rsidRDefault="00CE1BBB" w:rsidP="0091763A">
      <w:pPr>
        <w:pStyle w:val="PenNumbered"/>
        <w:numPr>
          <w:ilvl w:val="0"/>
          <w:numId w:val="0"/>
        </w:numPr>
        <w:ind w:left="450" w:right="-180"/>
      </w:pPr>
    </w:p>
    <w:p w:rsidR="00CE1BBB" w:rsidRPr="0091763A" w:rsidRDefault="00CE1BBB" w:rsidP="0091763A">
      <w:pPr>
        <w:pStyle w:val="PenNoteSubNumbered"/>
        <w:rPr>
          <w:color w:val="1F497D" w:themeColor="text2"/>
        </w:rPr>
      </w:pPr>
      <w:r w:rsidRPr="0091763A">
        <w:rPr>
          <w:noProof/>
          <w:color w:val="1F497D" w:themeColor="text2"/>
        </w:rPr>
        <w:drawing>
          <wp:anchor distT="0" distB="0" distL="114300" distR="114300" simplePos="0" relativeHeight="251674624" behindDoc="0" locked="0" layoutInCell="1" allowOverlap="1" wp14:anchorId="2CFF36AA" wp14:editId="55E0E801">
            <wp:simplePos x="0" y="0"/>
            <wp:positionH relativeFrom="column">
              <wp:posOffset>1287</wp:posOffset>
            </wp:positionH>
            <wp:positionV relativeFrom="paragraph">
              <wp:posOffset>-2574</wp:posOffset>
            </wp:positionV>
            <wp:extent cx="420624" cy="530352"/>
            <wp:effectExtent l="0" t="0" r="0" b="3175"/>
            <wp:wrapSquare wrapText="r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Our data is ready to be placed into </w:t>
      </w:r>
      <w:r w:rsidR="00533878">
        <w:rPr>
          <w:color w:val="1F497D" w:themeColor="text2"/>
        </w:rPr>
        <w:t xml:space="preserve">a </w:t>
      </w:r>
      <w:r w:rsidRPr="0091763A">
        <w:rPr>
          <w:color w:val="1F497D" w:themeColor="text2"/>
        </w:rPr>
        <w:t xml:space="preserve">database table for reporting. We need to configure a </w:t>
      </w:r>
      <w:r w:rsidR="00533878">
        <w:rPr>
          <w:color w:val="1F497D" w:themeColor="text2"/>
        </w:rPr>
        <w:t>target table</w:t>
      </w:r>
      <w:r w:rsidR="007C53A1">
        <w:rPr>
          <w:color w:val="1F497D" w:themeColor="text2"/>
        </w:rPr>
        <w:t xml:space="preserve"> within a PostgreSQL database </w:t>
      </w:r>
      <w:r w:rsidR="00533878">
        <w:rPr>
          <w:color w:val="1F497D" w:themeColor="text2"/>
        </w:rPr>
        <w:t>for the</w:t>
      </w:r>
      <w:r w:rsidRPr="0091763A">
        <w:rPr>
          <w:color w:val="1F497D" w:themeColor="text2"/>
        </w:rPr>
        <w:t xml:space="preserve"> enriched call record data.</w:t>
      </w:r>
    </w:p>
    <w:p w:rsidR="00CE1BBB" w:rsidRDefault="00CE1BBB" w:rsidP="0091763A">
      <w:pPr>
        <w:pStyle w:val="PenNumbered"/>
        <w:numPr>
          <w:ilvl w:val="0"/>
          <w:numId w:val="0"/>
        </w:numPr>
        <w:ind w:right="-180"/>
      </w:pPr>
    </w:p>
    <w:p w:rsidR="00FD584F" w:rsidRDefault="00FD584F" w:rsidP="00FD584F">
      <w:pPr>
        <w:pStyle w:val="PenNumbered"/>
        <w:ind w:left="450" w:right="-180" w:hanging="450"/>
      </w:pPr>
      <w:r>
        <w:t xml:space="preserve">Expand the </w:t>
      </w:r>
      <w:r>
        <w:rPr>
          <w:rStyle w:val="PenScreenTextChar"/>
        </w:rPr>
        <w:t>Output</w:t>
      </w:r>
      <w:r>
        <w:t xml:space="preserve"> folder; then, select and drag </w:t>
      </w:r>
      <w:r>
        <w:rPr>
          <w:rStyle w:val="PenScreenTextChar"/>
        </w:rPr>
        <w:t>Table output</w:t>
      </w:r>
      <w:r>
        <w:t xml:space="preserve"> onto the canvas.</w:t>
      </w:r>
    </w:p>
    <w:p w:rsidR="00FD584F" w:rsidRDefault="00FD584F" w:rsidP="00FD584F">
      <w:pPr>
        <w:pStyle w:val="PenNumbered"/>
        <w:ind w:left="450" w:hanging="450"/>
      </w:pPr>
      <w:r>
        <w:t xml:space="preserve">Create a hop between the </w:t>
      </w:r>
      <w:r>
        <w:rPr>
          <w:b/>
          <w:color w:val="1F497D" w:themeColor="text2"/>
        </w:rPr>
        <w:t>Add Call Count</w:t>
      </w:r>
      <w:r w:rsidRPr="00C24996">
        <w:rPr>
          <w:color w:val="1F497D" w:themeColor="text2"/>
        </w:rPr>
        <w:t xml:space="preserve"> </w:t>
      </w:r>
      <w:r>
        <w:t xml:space="preserve">step and the </w:t>
      </w:r>
      <w:r>
        <w:rPr>
          <w:rStyle w:val="PenScreenTextChar"/>
        </w:rPr>
        <w:t>Table output</w:t>
      </w:r>
      <w:r>
        <w:t xml:space="preserve"> step.</w:t>
      </w:r>
    </w:p>
    <w:p w:rsidR="00FD584F" w:rsidRDefault="00FD584F" w:rsidP="00FD584F">
      <w:pPr>
        <w:pStyle w:val="PenNumbered"/>
        <w:ind w:left="450" w:hanging="450"/>
      </w:pPr>
      <w:r>
        <w:t xml:space="preserve">Double-click the </w:t>
      </w:r>
      <w:r>
        <w:rPr>
          <w:rStyle w:val="PenScreenTextChar"/>
        </w:rPr>
        <w:t>Table output</w:t>
      </w:r>
      <w:r>
        <w:t xml:space="preserve"> step to open its properties.</w:t>
      </w:r>
    </w:p>
    <w:p w:rsidR="00FD584F" w:rsidRPr="00FD584F" w:rsidRDefault="00FD584F" w:rsidP="00D35BB9">
      <w:pPr>
        <w:pStyle w:val="PenNumbered"/>
        <w:ind w:left="450" w:right="-180" w:hanging="450"/>
        <w:rPr>
          <w:rStyle w:val="PenCodeLine"/>
          <w:rFonts w:ascii="Open Sans" w:hAnsi="Open Sans"/>
          <w:bCs w:val="0"/>
          <w:color w:val="333E48"/>
        </w:rPr>
      </w:pPr>
      <w:r>
        <w:t xml:space="preserve">For </w:t>
      </w:r>
      <w:r w:rsidRPr="00FD584F">
        <w:rPr>
          <w:rStyle w:val="PenScreenTextChar"/>
        </w:rPr>
        <w:t>Connection</w:t>
      </w:r>
      <w:r>
        <w:t xml:space="preserve"> select </w:t>
      </w:r>
      <w:proofErr w:type="spellStart"/>
      <w:r w:rsidR="00FB5018">
        <w:rPr>
          <w:rStyle w:val="PenCodeLine"/>
        </w:rPr>
        <w:t>workshop_postgres</w:t>
      </w:r>
      <w:proofErr w:type="spellEnd"/>
    </w:p>
    <w:p w:rsidR="00FD584F" w:rsidRPr="00FD584F" w:rsidRDefault="00FD584F" w:rsidP="00D35BB9">
      <w:pPr>
        <w:pStyle w:val="PenNumbered"/>
        <w:ind w:left="450" w:right="-180" w:hanging="450"/>
        <w:rPr>
          <w:rStyle w:val="PenCodeLine"/>
          <w:rFonts w:ascii="Open Sans" w:hAnsi="Open Sans"/>
          <w:bCs w:val="0"/>
          <w:color w:val="333E48"/>
        </w:rPr>
      </w:pPr>
      <w:r>
        <w:t xml:space="preserve">For </w:t>
      </w:r>
      <w:r w:rsidRPr="00FD584F">
        <w:rPr>
          <w:rStyle w:val="PenScreenTextChar"/>
        </w:rPr>
        <w:t>Target table</w:t>
      </w:r>
      <w:r>
        <w:t xml:space="preserve"> enter </w:t>
      </w:r>
      <w:proofErr w:type="spellStart"/>
      <w:r w:rsidRPr="00FD584F">
        <w:rPr>
          <w:rStyle w:val="PenCodeLine"/>
        </w:rPr>
        <w:t>fact_cdr_rdbms</w:t>
      </w:r>
      <w:proofErr w:type="spellEnd"/>
    </w:p>
    <w:p w:rsidR="00FD584F" w:rsidRDefault="00FD584F" w:rsidP="00FD584F">
      <w:pPr>
        <w:pStyle w:val="PenNumbered"/>
        <w:ind w:left="450" w:right="-180" w:hanging="450"/>
      </w:pPr>
      <w:r>
        <w:lastRenderedPageBreak/>
        <w:t xml:space="preserve">Check </w:t>
      </w:r>
      <w:r w:rsidRPr="00FD584F">
        <w:rPr>
          <w:rStyle w:val="PenScreenTextChar"/>
        </w:rPr>
        <w:t>Truncate table</w:t>
      </w:r>
      <w:r>
        <w:t xml:space="preserve"> and then click the </w:t>
      </w:r>
      <w:r w:rsidRPr="00FD584F">
        <w:rPr>
          <w:rStyle w:val="PenScreenTextChar"/>
        </w:rPr>
        <w:t>SQL</w:t>
      </w:r>
      <w:r>
        <w:t xml:space="preserve"> button at the bottom to generate a create table SQL statement matching the following image:</w:t>
      </w:r>
    </w:p>
    <w:p w:rsidR="00FB5018" w:rsidRDefault="00FB5018" w:rsidP="00FB5018">
      <w:pPr>
        <w:pStyle w:val="PenNoteSubNumbered"/>
      </w:pPr>
      <w:r>
        <w:t xml:space="preserve">If the </w:t>
      </w:r>
      <w:proofErr w:type="spellStart"/>
      <w:r w:rsidRPr="00FB5018">
        <w:rPr>
          <w:rStyle w:val="PenCodeblockBodyChar"/>
        </w:rPr>
        <w:t>fact_cdr_rdbms</w:t>
      </w:r>
      <w:proofErr w:type="spellEnd"/>
      <w:r w:rsidRPr="00FB5018">
        <w:rPr>
          <w:rStyle w:val="PenCodeblockBodyChar"/>
        </w:rPr>
        <w:t xml:space="preserve"> </w:t>
      </w:r>
      <w:r>
        <w:t>table already exist then your SQL will not match the SQL shown in the following image, and you can close this dialog box without executing any code.</w:t>
      </w:r>
    </w:p>
    <w:p w:rsidR="00FD584F" w:rsidRDefault="00FD584F" w:rsidP="00FD584F">
      <w:pPr>
        <w:pStyle w:val="PenNumbered"/>
        <w:numPr>
          <w:ilvl w:val="0"/>
          <w:numId w:val="0"/>
        </w:numPr>
        <w:ind w:left="450" w:right="-180"/>
      </w:pPr>
      <w:r>
        <w:rPr>
          <w:noProof/>
        </w:rPr>
        <w:drawing>
          <wp:inline distT="0" distB="0" distL="0" distR="0" wp14:anchorId="30315CCF" wp14:editId="70C240FF">
            <wp:extent cx="2127739" cy="2268693"/>
            <wp:effectExtent l="19050" t="19050" r="25400"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0110" cy="2271221"/>
                    </a:xfrm>
                    <a:prstGeom prst="rect">
                      <a:avLst/>
                    </a:prstGeom>
                    <a:ln>
                      <a:solidFill>
                        <a:schemeClr val="accent1"/>
                      </a:solidFill>
                    </a:ln>
                  </pic:spPr>
                </pic:pic>
              </a:graphicData>
            </a:graphic>
          </wp:inline>
        </w:drawing>
      </w:r>
    </w:p>
    <w:p w:rsidR="00FD584F" w:rsidRDefault="00FD584F" w:rsidP="00FD584F">
      <w:pPr>
        <w:pStyle w:val="PenNumbered"/>
        <w:ind w:left="450" w:right="-180" w:hanging="450"/>
      </w:pPr>
      <w:r>
        <w:t xml:space="preserve">Click the </w:t>
      </w:r>
      <w:r w:rsidRPr="00FD584F">
        <w:rPr>
          <w:rStyle w:val="PenScreenTextChar"/>
        </w:rPr>
        <w:t>Execute</w:t>
      </w:r>
      <w:r>
        <w:t xml:space="preserve"> button to create the </w:t>
      </w:r>
      <w:proofErr w:type="spellStart"/>
      <w:r w:rsidRPr="00FD584F">
        <w:rPr>
          <w:rStyle w:val="PenCodeblockBodyChar"/>
        </w:rPr>
        <w:t>fact_cdr_rdbms</w:t>
      </w:r>
      <w:proofErr w:type="spellEnd"/>
      <w:r>
        <w:t xml:space="preserve"> table in </w:t>
      </w:r>
      <w:r w:rsidR="00CC415C">
        <w:t>PostgreSQL</w:t>
      </w:r>
      <w:r>
        <w:t>.</w:t>
      </w:r>
    </w:p>
    <w:p w:rsidR="00FD584F" w:rsidRDefault="00FD584F" w:rsidP="00FD584F">
      <w:pPr>
        <w:pStyle w:val="PenNumbered"/>
        <w:ind w:left="450" w:right="-180" w:hanging="450"/>
      </w:pPr>
      <w:r>
        <w:t xml:space="preserve">The </w:t>
      </w:r>
      <w:r w:rsidRPr="00FD584F">
        <w:rPr>
          <w:rStyle w:val="PenScreenTextChar"/>
        </w:rPr>
        <w:t>Results of the SQL statements</w:t>
      </w:r>
      <w:r>
        <w:t xml:space="preserve"> dialog will appear.  Click </w:t>
      </w:r>
      <w:r w:rsidRPr="00FD584F">
        <w:rPr>
          <w:rStyle w:val="PenScreenTextChar"/>
        </w:rPr>
        <w:t>OK</w:t>
      </w:r>
      <w:r w:rsidR="00DC3AA4">
        <w:t xml:space="preserve"> to return to the </w:t>
      </w:r>
      <w:r w:rsidR="00DC3AA4" w:rsidRPr="00DC3AA4">
        <w:rPr>
          <w:rStyle w:val="PenScreenTextChar"/>
        </w:rPr>
        <w:t xml:space="preserve">Table output </w:t>
      </w:r>
      <w:r w:rsidR="00DC3AA4">
        <w:t>configuration dialog box</w:t>
      </w:r>
      <w:r>
        <w:t>.</w:t>
      </w:r>
    </w:p>
    <w:p w:rsidR="00DC3AA4" w:rsidRDefault="00DC3AA4" w:rsidP="00DC3AA4">
      <w:pPr>
        <w:pStyle w:val="PenNumbered"/>
        <w:ind w:left="450" w:hanging="450"/>
      </w:pPr>
      <w:r>
        <w:t xml:space="preserve">From the </w:t>
      </w:r>
      <w:r w:rsidRPr="00E51AB1">
        <w:rPr>
          <w:b/>
          <w:color w:val="1F497D" w:themeColor="text2"/>
        </w:rPr>
        <w:t>File</w:t>
      </w:r>
      <w:r>
        <w:t xml:space="preserve"> menu, choose </w:t>
      </w:r>
      <w:r w:rsidRPr="00E51AB1">
        <w:rPr>
          <w:b/>
          <w:color w:val="1F497D" w:themeColor="text2"/>
        </w:rPr>
        <w:t>Save</w:t>
      </w:r>
      <w:r>
        <w:t>.</w:t>
      </w:r>
    </w:p>
    <w:p w:rsidR="00DC3AA4" w:rsidRDefault="00DC3AA4" w:rsidP="00DC3AA4">
      <w:pPr>
        <w:pStyle w:val="PenNumbered"/>
        <w:ind w:left="450" w:hanging="450"/>
      </w:pPr>
      <w:r>
        <w:t xml:space="preserve">To load </w:t>
      </w:r>
      <w:r w:rsidR="00CB01E3">
        <w:t>PostgreSQL</w:t>
      </w:r>
      <w:r>
        <w:t xml:space="preserve">, execute the transformation by choosing </w:t>
      </w:r>
      <w:r w:rsidRPr="00DC3AA4">
        <w:rPr>
          <w:rStyle w:val="PenScreenTextChar"/>
        </w:rPr>
        <w:t>Action</w:t>
      </w:r>
      <w:r>
        <w:t xml:space="preserve"> </w:t>
      </w:r>
      <w:r>
        <w:sym w:font="Wingdings" w:char="F0E0"/>
      </w:r>
      <w:r>
        <w:t xml:space="preserve"> </w:t>
      </w:r>
      <w:r w:rsidRPr="00DC3AA4">
        <w:rPr>
          <w:rStyle w:val="PenScreenTextChar"/>
        </w:rPr>
        <w:t>Run</w:t>
      </w:r>
      <w:r>
        <w:t xml:space="preserve"> from the main menu or by clicking the run </w:t>
      </w:r>
      <w:proofErr w:type="gramStart"/>
      <w:r>
        <w:t xml:space="preserve">icon </w:t>
      </w:r>
      <w:proofErr w:type="gramEnd"/>
      <w:r>
        <w:rPr>
          <w:noProof/>
        </w:rPr>
        <w:drawing>
          <wp:inline distT="0" distB="0" distL="0" distR="0" wp14:anchorId="674461A2" wp14:editId="45626C60">
            <wp:extent cx="169984" cy="163446"/>
            <wp:effectExtent l="0" t="0" r="190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262" cy="166598"/>
                    </a:xfrm>
                    <a:prstGeom prst="rect">
                      <a:avLst/>
                    </a:prstGeom>
                  </pic:spPr>
                </pic:pic>
              </a:graphicData>
            </a:graphic>
          </wp:inline>
        </w:drawing>
      </w:r>
      <w:r>
        <w:t>.</w:t>
      </w:r>
    </w:p>
    <w:p w:rsidR="00913CB8" w:rsidRDefault="00DC3AA4" w:rsidP="00913CB8">
      <w:pPr>
        <w:pStyle w:val="PenNumbered"/>
        <w:ind w:left="450" w:hanging="450"/>
      </w:pPr>
      <w:r>
        <w:t xml:space="preserve">The </w:t>
      </w:r>
      <w:r w:rsidRPr="00DC3AA4">
        <w:rPr>
          <w:rStyle w:val="PenScreenTextChar"/>
        </w:rPr>
        <w:t>Execute a transformation</w:t>
      </w:r>
      <w:r>
        <w:t xml:space="preserve"> dialog will appear.  Click the </w:t>
      </w:r>
      <w:r w:rsidRPr="00DC3AA4">
        <w:rPr>
          <w:rStyle w:val="PenScreenTextChar"/>
        </w:rPr>
        <w:t>Launch</w:t>
      </w:r>
      <w:r>
        <w:t xml:space="preserve"> button at the bottom.</w:t>
      </w:r>
      <w:r w:rsidR="00913CB8">
        <w:t xml:space="preserve">  </w:t>
      </w:r>
    </w:p>
    <w:p w:rsidR="00DC3AA4" w:rsidRPr="00F6728D" w:rsidRDefault="00DC3AA4" w:rsidP="00F6728D">
      <w:pPr>
        <w:pStyle w:val="PenNoteNumbered"/>
      </w:pPr>
      <w:r w:rsidRPr="00F6728D">
        <w:t xml:space="preserve">A green check will appear on the </w:t>
      </w:r>
      <w:r w:rsidRPr="00F6728D">
        <w:rPr>
          <w:rStyle w:val="PenScreenTextChar"/>
        </w:rPr>
        <w:t>Table output step</w:t>
      </w:r>
      <w:r w:rsidRPr="00F6728D">
        <w:t xml:space="preserve"> when the transformation finishes without errors.</w:t>
      </w:r>
      <w:r w:rsidR="00905BC8" w:rsidRPr="00F6728D">
        <w:rPr>
          <w:noProof/>
        </w:rPr>
        <w:t xml:space="preserve"> </w:t>
      </w:r>
      <w:r w:rsidR="00913CB8" w:rsidRPr="00F6728D">
        <w:t xml:space="preserve"> </w:t>
      </w:r>
      <w:r w:rsidR="00905BC8" w:rsidRPr="00F6728D">
        <w:rPr>
          <w:noProof/>
        </w:rPr>
        <w:t xml:space="preserve">The </w:t>
      </w:r>
      <w:r w:rsidR="00905BC8" w:rsidRPr="00F6728D">
        <w:rPr>
          <w:rStyle w:val="PenScreenTextChar"/>
        </w:rPr>
        <w:t>Step Metrics</w:t>
      </w:r>
      <w:r w:rsidR="00905BC8" w:rsidRPr="00F6728D">
        <w:rPr>
          <w:noProof/>
        </w:rPr>
        <w:t xml:space="preserve"> tab shows the 250,000 records</w:t>
      </w:r>
      <w:r w:rsidR="00F6728D">
        <w:rPr>
          <w:noProof/>
        </w:rPr>
        <w:t xml:space="preserve"> input </w:t>
      </w:r>
      <w:r w:rsidR="00905BC8" w:rsidRPr="00F6728D">
        <w:rPr>
          <w:noProof/>
        </w:rPr>
        <w:t xml:space="preserve">from the </w:t>
      </w:r>
      <w:r w:rsidR="00913CB8" w:rsidRPr="00F6728D">
        <w:rPr>
          <w:rStyle w:val="PenScreenTextChar"/>
        </w:rPr>
        <w:t xml:space="preserve">CSV file input </w:t>
      </w:r>
      <w:r w:rsidR="00913CB8" w:rsidRPr="00F6728D">
        <w:rPr>
          <w:noProof/>
        </w:rPr>
        <w:t xml:space="preserve">step </w:t>
      </w:r>
      <w:r w:rsidR="00905BC8" w:rsidRPr="00F6728D">
        <w:rPr>
          <w:noProof/>
        </w:rPr>
        <w:t xml:space="preserve">and </w:t>
      </w:r>
      <w:r w:rsidR="00913CB8" w:rsidRPr="00F6728D">
        <w:rPr>
          <w:noProof/>
        </w:rPr>
        <w:t>66,677</w:t>
      </w:r>
      <w:r w:rsidR="00905BC8" w:rsidRPr="00F6728D">
        <w:rPr>
          <w:noProof/>
        </w:rPr>
        <w:t xml:space="preserve"> records</w:t>
      </w:r>
      <w:r w:rsidR="00F6728D">
        <w:rPr>
          <w:noProof/>
        </w:rPr>
        <w:t xml:space="preserve"> output </w:t>
      </w:r>
      <w:r w:rsidR="00905BC8" w:rsidRPr="00F6728D">
        <w:rPr>
          <w:noProof/>
        </w:rPr>
        <w:t xml:space="preserve">to </w:t>
      </w:r>
      <w:r w:rsidR="00CB01E3">
        <w:rPr>
          <w:noProof/>
        </w:rPr>
        <w:t>PostgreSQL</w:t>
      </w:r>
      <w:r w:rsidR="00905BC8" w:rsidRPr="00F6728D">
        <w:rPr>
          <w:noProof/>
        </w:rPr>
        <w:t>.</w:t>
      </w:r>
    </w:p>
    <w:p w:rsidR="00FB5018" w:rsidRDefault="00FB5018" w:rsidP="00905BC8">
      <w:pPr>
        <w:pStyle w:val="PenNumbered"/>
        <w:numPr>
          <w:ilvl w:val="0"/>
          <w:numId w:val="0"/>
        </w:numPr>
        <w:ind w:left="450"/>
      </w:pPr>
    </w:p>
    <w:p w:rsidR="00905BC8" w:rsidRDefault="00913CB8" w:rsidP="00905BC8">
      <w:pPr>
        <w:pStyle w:val="PenNumbered"/>
        <w:numPr>
          <w:ilvl w:val="0"/>
          <w:numId w:val="0"/>
        </w:numPr>
        <w:ind w:left="450"/>
      </w:pPr>
      <w:r>
        <w:rPr>
          <w:noProof/>
        </w:rPr>
        <w:drawing>
          <wp:inline distT="0" distB="0" distL="0" distR="0" wp14:anchorId="6BE4879F" wp14:editId="3933DC6B">
            <wp:extent cx="5303520" cy="163751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7958" cy="1648151"/>
                    </a:xfrm>
                    <a:prstGeom prst="rect">
                      <a:avLst/>
                    </a:prstGeom>
                  </pic:spPr>
                </pic:pic>
              </a:graphicData>
            </a:graphic>
          </wp:inline>
        </w:drawing>
      </w:r>
    </w:p>
    <w:p w:rsidR="00F16976" w:rsidRDefault="00F16976" w:rsidP="00C77C11">
      <w:pPr>
        <w:pStyle w:val="PenHeading5"/>
      </w:pPr>
    </w:p>
    <w:p w:rsidR="00FB5018" w:rsidRPr="00FB5018" w:rsidRDefault="00FB5018" w:rsidP="00FB5018">
      <w:pPr>
        <w:pStyle w:val="PenBody"/>
      </w:pPr>
    </w:p>
    <w:p w:rsidR="00C77C11" w:rsidRDefault="00C77C11" w:rsidP="00C77C11">
      <w:pPr>
        <w:pStyle w:val="PenHeading5"/>
      </w:pPr>
      <w:r>
        <w:lastRenderedPageBreak/>
        <w:t>PDI Exercise 3: Create a data table and area chart of the CDR data.</w:t>
      </w:r>
    </w:p>
    <w:p w:rsidR="00E20BA9" w:rsidRDefault="00C77C11" w:rsidP="00C77C11">
      <w:pPr>
        <w:pStyle w:val="PenNumbered"/>
        <w:numPr>
          <w:ilvl w:val="0"/>
          <w:numId w:val="0"/>
        </w:numPr>
      </w:pPr>
      <w:r>
        <w:t xml:space="preserve">The </w:t>
      </w:r>
      <w:r w:rsidRPr="00C77C11">
        <w:rPr>
          <w:rStyle w:val="PenScreenTextChar"/>
        </w:rPr>
        <w:t>Visualize</w:t>
      </w:r>
      <w:r>
        <w:t xml:space="preserve"> PDI perspective allows developers to instantly analyze </w:t>
      </w:r>
      <w:r w:rsidR="00D93E71">
        <w:t xml:space="preserve">and visualize </w:t>
      </w:r>
      <w:r>
        <w:t>data from the output of a data transformation.</w:t>
      </w:r>
      <w:r w:rsidR="00D93E71">
        <w:t xml:space="preserve"> </w:t>
      </w:r>
      <w:r w:rsidR="00791E79">
        <w:t xml:space="preserve"> In this exercise, you use the visualize perspective to visualize the newly transformed </w:t>
      </w:r>
      <w:r w:rsidR="004F0248">
        <w:t xml:space="preserve">CDR </w:t>
      </w:r>
      <w:r w:rsidR="00791E79">
        <w:t xml:space="preserve">data by creating a conditionally-formatted table with a custom calculation for </w:t>
      </w:r>
      <w:r w:rsidR="004F0248">
        <w:t>CDR</w:t>
      </w:r>
      <w:r w:rsidR="00791E79">
        <w:t xml:space="preserve"> annual growth % by year.  Next you create and an </w:t>
      </w:r>
      <w:r w:rsidR="00D93E71">
        <w:t xml:space="preserve">area </w:t>
      </w:r>
      <w:r w:rsidR="00791E79">
        <w:t>chart showing</w:t>
      </w:r>
      <w:r w:rsidR="00D93E71">
        <w:t xml:space="preserve"> call volumes</w:t>
      </w:r>
      <w:r w:rsidR="00791E79">
        <w:t xml:space="preserve"> by year and a drop in call volumes during the 2008 recession.</w:t>
      </w:r>
    </w:p>
    <w:p w:rsidR="00E20BA9" w:rsidRDefault="00E20BA9" w:rsidP="00C77C11">
      <w:pPr>
        <w:pStyle w:val="PenNumbered"/>
        <w:numPr>
          <w:ilvl w:val="0"/>
          <w:numId w:val="0"/>
        </w:numPr>
      </w:pPr>
    </w:p>
    <w:p w:rsidR="00F6728D" w:rsidRDefault="00C77C11" w:rsidP="00C77C11">
      <w:pPr>
        <w:pStyle w:val="PenNumbered"/>
        <w:numPr>
          <w:ilvl w:val="0"/>
          <w:numId w:val="5"/>
        </w:numPr>
      </w:pPr>
      <w:r>
        <w:t xml:space="preserve">Right-click on the </w:t>
      </w:r>
      <w:r>
        <w:rPr>
          <w:b/>
          <w:color w:val="1F497D" w:themeColor="text2"/>
        </w:rPr>
        <w:t>Table output</w:t>
      </w:r>
      <w:r w:rsidR="007E4267">
        <w:t xml:space="preserve"> step</w:t>
      </w:r>
      <w:r>
        <w:t xml:space="preserve"> and select </w:t>
      </w:r>
      <w:r w:rsidRPr="00C77C11">
        <w:rPr>
          <w:rStyle w:val="PenScreenTextChar"/>
        </w:rPr>
        <w:t>Visualize</w:t>
      </w:r>
      <w:r>
        <w:t xml:space="preserve"> </w:t>
      </w:r>
      <w:r>
        <w:sym w:font="Wingdings" w:char="F0E0"/>
      </w:r>
      <w:r>
        <w:t xml:space="preserve"> </w:t>
      </w:r>
      <w:r w:rsidRPr="00C77C11">
        <w:rPr>
          <w:rStyle w:val="PenScreenTextChar"/>
        </w:rPr>
        <w:t>Analyzer</w:t>
      </w:r>
      <w:r w:rsidRPr="00C77C11">
        <w:t xml:space="preserve"> </w:t>
      </w:r>
      <w:r>
        <w:t xml:space="preserve">to launch into the </w:t>
      </w:r>
      <w:r w:rsidRPr="00C77C11">
        <w:rPr>
          <w:rStyle w:val="PenScreenTextChar"/>
        </w:rPr>
        <w:t>Visualize</w:t>
      </w:r>
      <w:r>
        <w:t xml:space="preserve"> perspective.</w:t>
      </w:r>
    </w:p>
    <w:p w:rsidR="00C77C11" w:rsidRDefault="00C61F0B" w:rsidP="00F6728D">
      <w:pPr>
        <w:pStyle w:val="PenNumbered"/>
        <w:numPr>
          <w:ilvl w:val="0"/>
          <w:numId w:val="5"/>
        </w:numPr>
      </w:pPr>
      <w:r>
        <w:rPr>
          <w:noProof/>
        </w:rPr>
        <w:t>U</w:t>
      </w:r>
      <w:r w:rsidR="00F6728D">
        <w:rPr>
          <w:noProof/>
        </w:rPr>
        <w:t xml:space="preserve">nder the </w:t>
      </w:r>
      <w:r w:rsidR="00F6728D" w:rsidRPr="00C61F0B">
        <w:rPr>
          <w:rStyle w:val="PenScreenTextChar"/>
        </w:rPr>
        <w:t>Measure</w:t>
      </w:r>
      <w:r w:rsidR="00F6728D">
        <w:rPr>
          <w:noProof/>
        </w:rPr>
        <w:t xml:space="preserve"> </w:t>
      </w:r>
      <w:r>
        <w:rPr>
          <w:noProof/>
        </w:rPr>
        <w:t xml:space="preserve">drop down in the </w:t>
      </w:r>
      <w:r w:rsidRPr="00C61F0B">
        <w:rPr>
          <w:rStyle w:val="PenScreenTextChar"/>
        </w:rPr>
        <w:t>Available fields</w:t>
      </w:r>
      <w:r>
        <w:rPr>
          <w:noProof/>
        </w:rPr>
        <w:t xml:space="preserve"> section on the left</w:t>
      </w:r>
      <w:r w:rsidR="00F6728D">
        <w:rPr>
          <w:noProof/>
        </w:rPr>
        <w:t xml:space="preserve">, </w:t>
      </w:r>
      <w:r w:rsidR="00F6728D">
        <w:t>d</w:t>
      </w:r>
      <w:r w:rsidR="00C77C11">
        <w:t xml:space="preserve">rag </w:t>
      </w:r>
      <w:r w:rsidR="00C77C11" w:rsidRPr="00F6728D">
        <w:rPr>
          <w:rFonts w:ascii="Courier New" w:hAnsi="Courier New" w:cs="Courier New"/>
        </w:rPr>
        <w:t>Calls</w:t>
      </w:r>
      <w:r w:rsidR="00C77C11">
        <w:t xml:space="preserve"> to</w:t>
      </w:r>
      <w:r>
        <w:t xml:space="preserve"> the</w:t>
      </w:r>
      <w:r w:rsidR="00C77C11">
        <w:t xml:space="preserve"> </w:t>
      </w:r>
      <w:r w:rsidR="00C77C11" w:rsidRPr="00F6728D">
        <w:rPr>
          <w:b/>
          <w:color w:val="1F497D" w:themeColor="text2"/>
        </w:rPr>
        <w:t>Measures</w:t>
      </w:r>
      <w:r>
        <w:rPr>
          <w:b/>
          <w:color w:val="1F497D" w:themeColor="text2"/>
        </w:rPr>
        <w:t xml:space="preserve"> </w:t>
      </w:r>
      <w:r>
        <w:t xml:space="preserve">drop zone in the </w:t>
      </w:r>
      <w:r w:rsidRPr="00C61F0B">
        <w:rPr>
          <w:rStyle w:val="PenScreenTextChar"/>
        </w:rPr>
        <w:t>Layout</w:t>
      </w:r>
      <w:r>
        <w:t xml:space="preserve"> section.</w:t>
      </w:r>
    </w:p>
    <w:p w:rsidR="00C42BBB" w:rsidRDefault="00C42BBB" w:rsidP="00C42BBB">
      <w:pPr>
        <w:pStyle w:val="PenNumbered"/>
        <w:numPr>
          <w:ilvl w:val="0"/>
          <w:numId w:val="0"/>
        </w:numPr>
        <w:ind w:left="360"/>
      </w:pPr>
      <w:r>
        <w:rPr>
          <w:noProof/>
        </w:rPr>
        <w:drawing>
          <wp:inline distT="0" distB="0" distL="0" distR="0" wp14:anchorId="159BBFE1" wp14:editId="131CC766">
            <wp:extent cx="1066800" cy="32657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14510" cy="341176"/>
                    </a:xfrm>
                    <a:prstGeom prst="rect">
                      <a:avLst/>
                    </a:prstGeom>
                    <a:ln>
                      <a:solidFill>
                        <a:schemeClr val="accent1"/>
                      </a:solidFill>
                    </a:ln>
                  </pic:spPr>
                </pic:pic>
              </a:graphicData>
            </a:graphic>
          </wp:inline>
        </w:drawing>
      </w:r>
    </w:p>
    <w:p w:rsidR="00C61F0B" w:rsidRDefault="00C61F0B" w:rsidP="00C42BBB">
      <w:pPr>
        <w:pStyle w:val="PenNumbered"/>
        <w:numPr>
          <w:ilvl w:val="0"/>
          <w:numId w:val="5"/>
        </w:numPr>
      </w:pPr>
      <w:r>
        <w:rPr>
          <w:noProof/>
        </w:rPr>
        <w:t xml:space="preserve">Under the </w:t>
      </w:r>
      <w:r>
        <w:rPr>
          <w:rStyle w:val="PenScreenTextChar"/>
        </w:rPr>
        <w:t>Level</w:t>
      </w:r>
      <w:r>
        <w:rPr>
          <w:noProof/>
        </w:rPr>
        <w:t xml:space="preserve"> drop down in the </w:t>
      </w:r>
      <w:r w:rsidRPr="00C61F0B">
        <w:rPr>
          <w:rStyle w:val="PenScreenTextChar"/>
        </w:rPr>
        <w:t>Available fields</w:t>
      </w:r>
      <w:r>
        <w:rPr>
          <w:noProof/>
        </w:rPr>
        <w:t xml:space="preserve"> section on the left, </w:t>
      </w:r>
      <w:r>
        <w:t xml:space="preserve">drag </w:t>
      </w:r>
      <w:r>
        <w:rPr>
          <w:rFonts w:ascii="Courier New" w:hAnsi="Courier New" w:cs="Courier New"/>
        </w:rPr>
        <w:t>Year</w:t>
      </w:r>
      <w:r>
        <w:t xml:space="preserve"> to the </w:t>
      </w:r>
      <w:r>
        <w:rPr>
          <w:b/>
          <w:color w:val="1F497D" w:themeColor="text2"/>
        </w:rPr>
        <w:t xml:space="preserve">Rows </w:t>
      </w:r>
      <w:r>
        <w:t xml:space="preserve">drop zone in the </w:t>
      </w:r>
      <w:r w:rsidRPr="00C61F0B">
        <w:rPr>
          <w:rStyle w:val="PenScreenTextChar"/>
        </w:rPr>
        <w:t>Layout</w:t>
      </w:r>
      <w:r>
        <w:t xml:space="preserve"> section.</w:t>
      </w:r>
    </w:p>
    <w:p w:rsidR="00C42BBB" w:rsidRDefault="00C42BBB" w:rsidP="00C42BBB">
      <w:pPr>
        <w:pStyle w:val="PenNumbered"/>
        <w:numPr>
          <w:ilvl w:val="0"/>
          <w:numId w:val="0"/>
        </w:numPr>
        <w:ind w:left="360"/>
      </w:pPr>
      <w:r>
        <w:rPr>
          <w:noProof/>
        </w:rPr>
        <w:drawing>
          <wp:inline distT="0" distB="0" distL="0" distR="0" wp14:anchorId="521A516C" wp14:editId="56B26D02">
            <wp:extent cx="1051560" cy="295916"/>
            <wp:effectExtent l="19050" t="19050" r="1524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7519" cy="303221"/>
                    </a:xfrm>
                    <a:prstGeom prst="rect">
                      <a:avLst/>
                    </a:prstGeom>
                    <a:ln>
                      <a:solidFill>
                        <a:schemeClr val="accent1"/>
                      </a:solidFill>
                    </a:ln>
                  </pic:spPr>
                </pic:pic>
              </a:graphicData>
            </a:graphic>
          </wp:inline>
        </w:drawing>
      </w:r>
    </w:p>
    <w:p w:rsidR="00C77C11" w:rsidRPr="004D51B9" w:rsidRDefault="00905BC8" w:rsidP="00C77C11">
      <w:pPr>
        <w:pStyle w:val="PenNumbered"/>
        <w:numPr>
          <w:ilvl w:val="0"/>
          <w:numId w:val="5"/>
        </w:numPr>
      </w:pPr>
      <w:r>
        <w:t>Right-c</w:t>
      </w:r>
      <w:r w:rsidR="00C77C11" w:rsidRPr="004D51B9">
        <w:t>lick on</w:t>
      </w:r>
      <w:r>
        <w:t xml:space="preserve"> the column header for</w:t>
      </w:r>
      <w:r w:rsidR="00C77C11" w:rsidRPr="004D51B9">
        <w:t xml:space="preserve"> </w:t>
      </w:r>
      <w:r w:rsidR="00C77C11" w:rsidRPr="004D51B9">
        <w:rPr>
          <w:rFonts w:ascii="Courier New" w:hAnsi="Courier New" w:cs="Courier New"/>
        </w:rPr>
        <w:t>Calls</w:t>
      </w:r>
      <w:r w:rsidR="00C77C11" w:rsidRPr="004D51B9">
        <w:t xml:space="preserve"> and select </w:t>
      </w:r>
      <w:r w:rsidR="00C77C11" w:rsidRPr="004D51B9">
        <w:rPr>
          <w:b/>
          <w:color w:val="1F497D" w:themeColor="text2"/>
        </w:rPr>
        <w:t>User</w:t>
      </w:r>
      <w:r w:rsidR="00C77C11">
        <w:rPr>
          <w:b/>
          <w:color w:val="1F497D" w:themeColor="text2"/>
        </w:rPr>
        <w:t xml:space="preserve"> Defined Measure </w:t>
      </w:r>
      <w:r w:rsidR="00C77C11" w:rsidRPr="00C77C11">
        <w:rPr>
          <w:b/>
          <w:color w:val="1F497D" w:themeColor="text2"/>
        </w:rPr>
        <w:sym w:font="Wingdings" w:char="F0E0"/>
      </w:r>
      <w:r w:rsidR="00C77C11">
        <w:rPr>
          <w:b/>
          <w:color w:val="1F497D" w:themeColor="text2"/>
        </w:rPr>
        <w:t xml:space="preserve"> Trend Measure…</w:t>
      </w:r>
    </w:p>
    <w:p w:rsidR="00C77C11" w:rsidRPr="004D51B9" w:rsidRDefault="00C77C11" w:rsidP="00C77C11">
      <w:pPr>
        <w:pStyle w:val="PenNumbered"/>
        <w:numPr>
          <w:ilvl w:val="0"/>
          <w:numId w:val="5"/>
        </w:numPr>
      </w:pPr>
      <w:r w:rsidRPr="004D51B9">
        <w:t xml:space="preserve">In the </w:t>
      </w:r>
      <w:r w:rsidRPr="004D51B9">
        <w:rPr>
          <w:b/>
          <w:color w:val="1F497D" w:themeColor="text2"/>
        </w:rPr>
        <w:t>Name</w:t>
      </w:r>
      <w:r w:rsidRPr="004D51B9">
        <w:rPr>
          <w:color w:val="1F497D" w:themeColor="text2"/>
        </w:rPr>
        <w:t xml:space="preserve"> </w:t>
      </w:r>
      <w:r w:rsidRPr="004D51B9">
        <w:t xml:space="preserve">field, type </w:t>
      </w:r>
      <w:r w:rsidRPr="00C77C11">
        <w:rPr>
          <w:rStyle w:val="PenCodeLine"/>
        </w:rPr>
        <w:t>Annual Growth</w:t>
      </w:r>
      <w:r w:rsidRPr="004D51B9">
        <w:t>.</w:t>
      </w:r>
    </w:p>
    <w:p w:rsidR="00C77C11" w:rsidRPr="004D51B9" w:rsidRDefault="00C77C11" w:rsidP="00C77C11">
      <w:pPr>
        <w:pStyle w:val="PenNumbered"/>
        <w:numPr>
          <w:ilvl w:val="0"/>
          <w:numId w:val="5"/>
        </w:numPr>
      </w:pPr>
      <w:r w:rsidRPr="004D51B9">
        <w:t xml:space="preserve">In the </w:t>
      </w:r>
      <w:r w:rsidRPr="004D51B9">
        <w:rPr>
          <w:b/>
          <w:color w:val="1F497D" w:themeColor="text2"/>
        </w:rPr>
        <w:t>Period Type</w:t>
      </w:r>
      <w:r w:rsidRPr="004D51B9">
        <w:t xml:space="preserve"> field, select </w:t>
      </w:r>
      <w:r w:rsidRPr="00C77C11">
        <w:rPr>
          <w:rStyle w:val="PenCodeLine"/>
        </w:rPr>
        <w:t>Year</w:t>
      </w:r>
      <w:r w:rsidRPr="004D51B9">
        <w:t>.</w:t>
      </w:r>
    </w:p>
    <w:p w:rsidR="00C77C11" w:rsidRDefault="00C77C11" w:rsidP="00C77C11">
      <w:pPr>
        <w:pStyle w:val="PenNumbered"/>
        <w:numPr>
          <w:ilvl w:val="0"/>
          <w:numId w:val="5"/>
        </w:numPr>
      </w:pPr>
      <w:r>
        <w:t xml:space="preserve">In the </w:t>
      </w:r>
      <w:r w:rsidRPr="00DA67AE">
        <w:rPr>
          <w:b/>
          <w:color w:val="1F497D" w:themeColor="text2"/>
        </w:rPr>
        <w:t xml:space="preserve">Number of </w:t>
      </w:r>
      <w:proofErr w:type="gramStart"/>
      <w:r w:rsidRPr="00DA67AE">
        <w:rPr>
          <w:b/>
          <w:color w:val="1F497D" w:themeColor="text2"/>
        </w:rPr>
        <w:t>periods</w:t>
      </w:r>
      <w:proofErr w:type="gramEnd"/>
      <w:r w:rsidRPr="00DA67AE">
        <w:rPr>
          <w:color w:val="1F497D" w:themeColor="text2"/>
        </w:rPr>
        <w:t xml:space="preserve"> </w:t>
      </w:r>
      <w:r>
        <w:t xml:space="preserve">field, type </w:t>
      </w:r>
      <w:r w:rsidRPr="00C77C11">
        <w:rPr>
          <w:rStyle w:val="PenCodeLine"/>
        </w:rPr>
        <w:t>1</w:t>
      </w:r>
      <w:r>
        <w:t xml:space="preserve"> (should be the default).</w:t>
      </w:r>
    </w:p>
    <w:p w:rsidR="00C77C11" w:rsidRDefault="00C77C11" w:rsidP="00C77C11">
      <w:pPr>
        <w:pStyle w:val="PenNumbered"/>
        <w:numPr>
          <w:ilvl w:val="0"/>
          <w:numId w:val="5"/>
        </w:numPr>
      </w:pPr>
      <w:r>
        <w:t xml:space="preserve">In the </w:t>
      </w:r>
      <w:r w:rsidRPr="00DA67AE">
        <w:rPr>
          <w:b/>
          <w:color w:val="1F497D" w:themeColor="text2"/>
        </w:rPr>
        <w:t>Show trend as</w:t>
      </w:r>
      <w:r w:rsidRPr="00DA67AE">
        <w:rPr>
          <w:color w:val="1F497D" w:themeColor="text2"/>
        </w:rPr>
        <w:t xml:space="preserve"> </w:t>
      </w:r>
      <w:r>
        <w:t xml:space="preserve">field, </w:t>
      </w:r>
      <w:r w:rsidRPr="00C53666">
        <w:t>select</w:t>
      </w:r>
      <w:r w:rsidRPr="00DA67AE">
        <w:rPr>
          <w:b/>
        </w:rPr>
        <w:t xml:space="preserve"> </w:t>
      </w:r>
      <w:r w:rsidRPr="00C77C11">
        <w:rPr>
          <w:rStyle w:val="PenCodeLine"/>
        </w:rPr>
        <w:t>% of change from previous period</w:t>
      </w:r>
      <w:r>
        <w:t>.</w:t>
      </w:r>
    </w:p>
    <w:p w:rsidR="00C77C11" w:rsidRDefault="00C77C11" w:rsidP="00C77C11">
      <w:pPr>
        <w:pStyle w:val="PenNumbered"/>
        <w:numPr>
          <w:ilvl w:val="0"/>
          <w:numId w:val="5"/>
        </w:numPr>
      </w:pPr>
      <w:r>
        <w:t xml:space="preserve">In the </w:t>
      </w:r>
      <w:r w:rsidRPr="00DA67AE">
        <w:rPr>
          <w:b/>
          <w:color w:val="1F497D" w:themeColor="text2"/>
        </w:rPr>
        <w:t>Decimal Places</w:t>
      </w:r>
      <w:r w:rsidRPr="00DA67AE">
        <w:rPr>
          <w:color w:val="1F497D" w:themeColor="text2"/>
        </w:rPr>
        <w:t xml:space="preserve"> </w:t>
      </w:r>
      <w:r>
        <w:t xml:space="preserve">field, select </w:t>
      </w:r>
      <w:r w:rsidRPr="00C77C11">
        <w:rPr>
          <w:rStyle w:val="PenCodeLine"/>
        </w:rPr>
        <w:t>1</w:t>
      </w:r>
      <w:r>
        <w:t>.</w:t>
      </w:r>
    </w:p>
    <w:p w:rsidR="00C77C11" w:rsidRDefault="00C77C11" w:rsidP="00C77C11">
      <w:pPr>
        <w:pStyle w:val="PenNumbered"/>
        <w:numPr>
          <w:ilvl w:val="0"/>
          <w:numId w:val="5"/>
        </w:numPr>
      </w:pPr>
      <w:r>
        <w:t xml:space="preserve">Click </w:t>
      </w:r>
      <w:r w:rsidRPr="0083734A">
        <w:rPr>
          <w:b/>
          <w:color w:val="1F497D" w:themeColor="text2"/>
        </w:rPr>
        <w:t>OK</w:t>
      </w:r>
      <w:r w:rsidRPr="0083734A">
        <w:rPr>
          <w:color w:val="1F497D" w:themeColor="text2"/>
        </w:rPr>
        <w:t xml:space="preserve"> </w:t>
      </w:r>
      <w:r>
        <w:t>to return to the report.</w:t>
      </w:r>
    </w:p>
    <w:p w:rsidR="00C77C11" w:rsidRDefault="00905BC8" w:rsidP="00C77C11">
      <w:pPr>
        <w:pStyle w:val="PenNumbered"/>
        <w:numPr>
          <w:ilvl w:val="0"/>
          <w:numId w:val="5"/>
        </w:numPr>
      </w:pPr>
      <w:r>
        <w:t>Right-c</w:t>
      </w:r>
      <w:r w:rsidR="00C77C11">
        <w:t>lick on</w:t>
      </w:r>
      <w:r>
        <w:t xml:space="preserve"> the column header for</w:t>
      </w:r>
      <w:r w:rsidR="00C77C11">
        <w:t xml:space="preserve"> </w:t>
      </w:r>
      <w:r w:rsidR="00C77C11" w:rsidRPr="00167490">
        <w:rPr>
          <w:rFonts w:ascii="Courier New" w:hAnsi="Courier New" w:cs="Courier New"/>
        </w:rPr>
        <w:t>Annual Growth</w:t>
      </w:r>
      <w:r w:rsidR="00C77C11">
        <w:t xml:space="preserve"> and select </w:t>
      </w:r>
      <w:r w:rsidR="00C77C11" w:rsidRPr="00167490">
        <w:rPr>
          <w:b/>
          <w:color w:val="1F497D" w:themeColor="text2"/>
        </w:rPr>
        <w:t>Conditional Formatting | Color Scale: Green-Yellow-Red</w:t>
      </w:r>
      <w:r w:rsidR="00C77C11">
        <w:t>.</w:t>
      </w:r>
    </w:p>
    <w:p w:rsidR="00C77C11" w:rsidRDefault="00C77C11" w:rsidP="00C77C11">
      <w:pPr>
        <w:pStyle w:val="PenNumbered"/>
        <w:numPr>
          <w:ilvl w:val="0"/>
          <w:numId w:val="5"/>
        </w:numPr>
      </w:pPr>
      <w:r>
        <w:t xml:space="preserve">Your analysis should now </w:t>
      </w:r>
      <w:r w:rsidR="007E4267">
        <w:t>match the following image</w:t>
      </w:r>
      <w:r>
        <w:t>:</w:t>
      </w:r>
    </w:p>
    <w:p w:rsidR="00C77C11" w:rsidRDefault="00B57CE0" w:rsidP="00C77C11">
      <w:pPr>
        <w:pStyle w:val="PenNumbered"/>
        <w:numPr>
          <w:ilvl w:val="0"/>
          <w:numId w:val="0"/>
        </w:numPr>
        <w:ind w:left="360"/>
      </w:pPr>
      <w:r>
        <w:rPr>
          <w:noProof/>
        </w:rPr>
        <w:drawing>
          <wp:inline distT="0" distB="0" distL="0" distR="0" wp14:anchorId="160CB83A" wp14:editId="01043C07">
            <wp:extent cx="2086708" cy="1706740"/>
            <wp:effectExtent l="19050" t="19050" r="27940" b="273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1018" cy="1710265"/>
                    </a:xfrm>
                    <a:prstGeom prst="rect">
                      <a:avLst/>
                    </a:prstGeom>
                    <a:ln>
                      <a:solidFill>
                        <a:schemeClr val="accent1"/>
                      </a:solidFill>
                    </a:ln>
                  </pic:spPr>
                </pic:pic>
              </a:graphicData>
            </a:graphic>
          </wp:inline>
        </w:drawing>
      </w:r>
    </w:p>
    <w:p w:rsidR="00C77C11" w:rsidRDefault="00C77C11" w:rsidP="00F20AB6">
      <w:pPr>
        <w:pStyle w:val="PenNumbered"/>
        <w:numPr>
          <w:ilvl w:val="0"/>
          <w:numId w:val="5"/>
        </w:numPr>
        <w:ind w:left="450" w:hanging="450"/>
      </w:pPr>
      <w:r>
        <w:t xml:space="preserve">Click on the </w:t>
      </w:r>
      <w:r w:rsidRPr="00C13FE4">
        <w:rPr>
          <w:b/>
          <w:color w:val="1F497D" w:themeColor="text2"/>
        </w:rPr>
        <w:t>Switch to Chart</w:t>
      </w:r>
      <w:r w:rsidRPr="00C13FE4">
        <w:rPr>
          <w:color w:val="1F497D" w:themeColor="text2"/>
        </w:rPr>
        <w:t xml:space="preserve"> </w:t>
      </w:r>
      <w:r>
        <w:t>button on the upper right hand side of the canvas (</w:t>
      </w:r>
      <w:r>
        <w:rPr>
          <w:noProof/>
        </w:rPr>
        <w:drawing>
          <wp:inline distT="0" distB="0" distL="0" distR="0" wp14:anchorId="1A7F7970" wp14:editId="27628D90">
            <wp:extent cx="175275" cy="228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275" cy="228620"/>
                    </a:xfrm>
                    <a:prstGeom prst="rect">
                      <a:avLst/>
                    </a:prstGeom>
                  </pic:spPr>
                </pic:pic>
              </a:graphicData>
            </a:graphic>
          </wp:inline>
        </w:drawing>
      </w:r>
      <w:r>
        <w:t xml:space="preserve">) and select </w:t>
      </w:r>
      <w:r w:rsidRPr="00C13FE4">
        <w:rPr>
          <w:b/>
          <w:color w:val="1F497D" w:themeColor="text2"/>
        </w:rPr>
        <w:t>Area</w:t>
      </w:r>
      <w:r>
        <w:t xml:space="preserve">.  </w:t>
      </w:r>
    </w:p>
    <w:p w:rsidR="004E2E4A" w:rsidRDefault="00C77C11" w:rsidP="00F20AB6">
      <w:pPr>
        <w:pStyle w:val="PenNumbered"/>
        <w:numPr>
          <w:ilvl w:val="0"/>
          <w:numId w:val="5"/>
        </w:numPr>
        <w:ind w:left="450" w:hanging="450"/>
      </w:pPr>
      <w:r>
        <w:lastRenderedPageBreak/>
        <w:t xml:space="preserve">Click the </w:t>
      </w:r>
      <w:r w:rsidRPr="00167490">
        <w:rPr>
          <w:rFonts w:ascii="Courier New" w:hAnsi="Courier New" w:cs="Courier New"/>
        </w:rPr>
        <w:t>Annual Growth</w:t>
      </w:r>
      <w:r>
        <w:rPr>
          <w:rFonts w:ascii="Courier New" w:hAnsi="Courier New" w:cs="Courier New"/>
        </w:rPr>
        <w:t xml:space="preserve"> </w:t>
      </w:r>
      <w:r>
        <w:t xml:space="preserve">measure in </w:t>
      </w:r>
      <w:r w:rsidRPr="00C77C11">
        <w:rPr>
          <w:rStyle w:val="PenScreenTextChar"/>
        </w:rPr>
        <w:t>Layout</w:t>
      </w:r>
      <w:r>
        <w:t xml:space="preserve"> section and choose </w:t>
      </w:r>
      <w:r w:rsidR="00C42BBB">
        <w:rPr>
          <w:b/>
          <w:color w:val="1F497D" w:themeColor="text2"/>
        </w:rPr>
        <w:t>Hide from Chart</w:t>
      </w:r>
      <w:r w:rsidR="004E2E4A">
        <w:t>.  The resulting area chart should match the following screenshot:</w:t>
      </w:r>
    </w:p>
    <w:p w:rsidR="00C77C11" w:rsidRDefault="00B57CE0" w:rsidP="00E20BA9">
      <w:pPr>
        <w:pStyle w:val="PenNumbered"/>
        <w:numPr>
          <w:ilvl w:val="0"/>
          <w:numId w:val="0"/>
        </w:numPr>
        <w:ind w:left="450"/>
      </w:pPr>
      <w:r>
        <w:rPr>
          <w:noProof/>
        </w:rPr>
        <w:drawing>
          <wp:inline distT="0" distB="0" distL="0" distR="0" wp14:anchorId="0ADDA46C" wp14:editId="73F9698F">
            <wp:extent cx="4762500" cy="20749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6219" cy="2085279"/>
                    </a:xfrm>
                    <a:prstGeom prst="rect">
                      <a:avLst/>
                    </a:prstGeom>
                    <a:ln>
                      <a:solidFill>
                        <a:schemeClr val="accent1"/>
                      </a:solidFill>
                    </a:ln>
                  </pic:spPr>
                </pic:pic>
              </a:graphicData>
            </a:graphic>
          </wp:inline>
        </w:drawing>
      </w:r>
    </w:p>
    <w:p w:rsidR="004E2E4A" w:rsidRDefault="004E2E4A" w:rsidP="00F20AB6">
      <w:pPr>
        <w:pStyle w:val="PenNumbered"/>
        <w:numPr>
          <w:ilvl w:val="0"/>
          <w:numId w:val="5"/>
        </w:numPr>
        <w:ind w:left="450" w:hanging="450"/>
      </w:pPr>
      <w:r>
        <w:t xml:space="preserve">Click the </w:t>
      </w:r>
      <w:r w:rsidRPr="004E2E4A">
        <w:rPr>
          <w:rStyle w:val="PenScreenTextChar"/>
        </w:rPr>
        <w:t>Data Integration</w:t>
      </w:r>
      <w:r>
        <w:t xml:space="preserve"> perspective in the top right area of PDI to return to your transformation.</w:t>
      </w:r>
    </w:p>
    <w:p w:rsidR="007E4267" w:rsidRDefault="00DD1845" w:rsidP="007E4267">
      <w:pPr>
        <w:pStyle w:val="PenNumbered"/>
        <w:numPr>
          <w:ilvl w:val="0"/>
          <w:numId w:val="0"/>
        </w:numPr>
        <w:ind w:left="450"/>
      </w:pPr>
      <w:r>
        <w:rPr>
          <w:noProof/>
        </w:rPr>
        <w:drawing>
          <wp:inline distT="0" distB="0" distL="0" distR="0" wp14:anchorId="5C001160" wp14:editId="09A76CDD">
            <wp:extent cx="4863710" cy="226219"/>
            <wp:effectExtent l="19050" t="19050" r="13335" b="215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0422" cy="241880"/>
                    </a:xfrm>
                    <a:prstGeom prst="rect">
                      <a:avLst/>
                    </a:prstGeom>
                    <a:ln>
                      <a:solidFill>
                        <a:schemeClr val="accent1"/>
                      </a:solidFill>
                    </a:ln>
                  </pic:spPr>
                </pic:pic>
              </a:graphicData>
            </a:graphic>
          </wp:inline>
        </w:drawing>
      </w:r>
    </w:p>
    <w:p w:rsidR="00B57CE0" w:rsidRDefault="00B57CE0" w:rsidP="00F20AB6">
      <w:pPr>
        <w:pStyle w:val="PenNumbered"/>
        <w:numPr>
          <w:ilvl w:val="0"/>
          <w:numId w:val="5"/>
        </w:numPr>
        <w:ind w:left="450" w:hanging="450"/>
      </w:pPr>
      <w:r>
        <w:t xml:space="preserve">From the </w:t>
      </w:r>
      <w:r w:rsidRPr="00B57CE0">
        <w:rPr>
          <w:b/>
          <w:color w:val="1F497D" w:themeColor="text2"/>
        </w:rPr>
        <w:t>File</w:t>
      </w:r>
      <w:r>
        <w:t xml:space="preserve"> menu, choose </w:t>
      </w:r>
      <w:r w:rsidRPr="00B57CE0">
        <w:rPr>
          <w:b/>
          <w:color w:val="1F497D" w:themeColor="text2"/>
        </w:rPr>
        <w:t>Save</w:t>
      </w:r>
      <w:r>
        <w:t>.</w:t>
      </w:r>
    </w:p>
    <w:p w:rsidR="00B57CE0" w:rsidRDefault="00B57CE0" w:rsidP="00F20AB6">
      <w:pPr>
        <w:pStyle w:val="PenNumbered"/>
        <w:numPr>
          <w:ilvl w:val="0"/>
          <w:numId w:val="5"/>
        </w:numPr>
        <w:ind w:left="450" w:hanging="450"/>
      </w:pPr>
      <w:r>
        <w:t xml:space="preserve">From the </w:t>
      </w:r>
      <w:r w:rsidRPr="00B57CE0">
        <w:rPr>
          <w:b/>
          <w:color w:val="1F497D" w:themeColor="text2"/>
        </w:rPr>
        <w:t>File</w:t>
      </w:r>
      <w:r>
        <w:t xml:space="preserve"> menu, choose </w:t>
      </w:r>
      <w:r w:rsidRPr="00B57CE0">
        <w:rPr>
          <w:b/>
          <w:color w:val="1F497D" w:themeColor="text2"/>
        </w:rPr>
        <w:t>Save</w:t>
      </w:r>
      <w:r>
        <w:rPr>
          <w:b/>
          <w:color w:val="1F497D" w:themeColor="text2"/>
        </w:rPr>
        <w:t xml:space="preserve"> As</w:t>
      </w:r>
      <w:r>
        <w:t xml:space="preserve"> to create a copy of this transformation</w:t>
      </w:r>
      <w:r w:rsidR="007E4267">
        <w:t xml:space="preserve"> to be used in the next exercise</w:t>
      </w:r>
      <w:r>
        <w:t>.</w:t>
      </w:r>
    </w:p>
    <w:p w:rsidR="00B57CE0" w:rsidRDefault="00B57CE0" w:rsidP="00F20AB6">
      <w:pPr>
        <w:pStyle w:val="PenNumbered"/>
        <w:numPr>
          <w:ilvl w:val="0"/>
          <w:numId w:val="5"/>
        </w:numPr>
        <w:ind w:left="450" w:right="-180" w:hanging="450"/>
      </w:pPr>
      <w:r>
        <w:t xml:space="preserve">In the Name field, specify </w:t>
      </w:r>
      <w:r w:rsidR="00E11FAC">
        <w:rPr>
          <w:rStyle w:val="PenCodeLine"/>
        </w:rPr>
        <w:t>CDR</w:t>
      </w:r>
      <w:r w:rsidRPr="008574C4">
        <w:rPr>
          <w:rStyle w:val="PenCodeLine"/>
        </w:rPr>
        <w:t>–</w:t>
      </w:r>
      <w:proofErr w:type="spellStart"/>
      <w:r>
        <w:rPr>
          <w:rStyle w:val="PenCodeLine"/>
        </w:rPr>
        <w:t>Mapper</w:t>
      </w:r>
      <w:r w:rsidRPr="008574C4">
        <w:rPr>
          <w:rStyle w:val="PenCodeLine"/>
        </w:rPr>
        <w:t>.ktr</w:t>
      </w:r>
      <w:proofErr w:type="spellEnd"/>
      <w:r>
        <w:t xml:space="preserve">, and save to: </w:t>
      </w:r>
      <w:r w:rsidR="00F9132D">
        <w:rPr>
          <w:rStyle w:val="PenCodeLine"/>
        </w:rPr>
        <w:t>/pentaho/shared_content</w:t>
      </w:r>
      <w:r w:rsidRPr="00C0596A">
        <w:rPr>
          <w:rStyle w:val="PenCodeLine"/>
        </w:rPr>
        <w:t>/WorkshopTraining/student_files/01_dw_optimization</w:t>
      </w:r>
      <w:r>
        <w:t>.</w:t>
      </w:r>
    </w:p>
    <w:p w:rsidR="00B57CE0" w:rsidRDefault="00B57CE0" w:rsidP="00B57CE0">
      <w:pPr>
        <w:pStyle w:val="PenNumbered"/>
        <w:numPr>
          <w:ilvl w:val="0"/>
          <w:numId w:val="0"/>
        </w:numPr>
      </w:pPr>
    </w:p>
    <w:p w:rsidR="0059239B" w:rsidRDefault="0059239B" w:rsidP="00B57CE0">
      <w:pPr>
        <w:pStyle w:val="PenNumbered"/>
        <w:numPr>
          <w:ilvl w:val="0"/>
          <w:numId w:val="0"/>
        </w:numPr>
      </w:pPr>
      <w:r>
        <w:t xml:space="preserve">Congratulations on completing a PDI transformation to blend, enrich and load </w:t>
      </w:r>
      <w:r w:rsidR="004F0248">
        <w:t>CDR data</w:t>
      </w:r>
      <w:r>
        <w:t xml:space="preserve"> to </w:t>
      </w:r>
      <w:r w:rsidR="00C130DD">
        <w:t xml:space="preserve">PostgreSQL </w:t>
      </w:r>
      <w:r>
        <w:t xml:space="preserve">for analysis!  The next section introduces the concept of </w:t>
      </w:r>
      <w:r w:rsidR="004F0248">
        <w:t>Visual MapR</w:t>
      </w:r>
      <w:r>
        <w:t xml:space="preserve">educe for running transformations in a Hadoop cluster to leverage the powerful parallel processing capabilities of Hadoop. </w:t>
      </w:r>
    </w:p>
    <w:p w:rsidR="0059239B" w:rsidRDefault="0059239B" w:rsidP="00B57CE0">
      <w:pPr>
        <w:pStyle w:val="PenNumbered"/>
        <w:numPr>
          <w:ilvl w:val="0"/>
          <w:numId w:val="0"/>
        </w:numPr>
      </w:pPr>
    </w:p>
    <w:p w:rsidR="00B57CE0" w:rsidRDefault="00B57CE0" w:rsidP="00B57CE0">
      <w:pPr>
        <w:pStyle w:val="PenHeading2"/>
      </w:pPr>
      <w:bookmarkStart w:id="33" w:name="_Toc448237703"/>
      <w:r>
        <w:t>Part 2: Pentaho Visual Map</w:t>
      </w:r>
      <w:r w:rsidR="000D65EB">
        <w:t xml:space="preserve"> </w:t>
      </w:r>
      <w:r>
        <w:t>Reduce</w:t>
      </w:r>
      <w:r w:rsidR="000D65EB">
        <w:t xml:space="preserve"> (VMR)</w:t>
      </w:r>
      <w:bookmarkEnd w:id="33"/>
    </w:p>
    <w:p w:rsidR="00B57CE0" w:rsidRDefault="004F0248" w:rsidP="00B57CE0">
      <w:pPr>
        <w:pStyle w:val="PenBody"/>
      </w:pPr>
      <w:r>
        <w:t>Part Two of the Data Warehouse Optimization use case has</w:t>
      </w:r>
      <w:r w:rsidR="00BF1756">
        <w:t xml:space="preserve"> you modify your first transf</w:t>
      </w:r>
      <w:r>
        <w:t>ormation to create a Visual MapR</w:t>
      </w:r>
      <w:r w:rsidR="00BF1756">
        <w:t>educe transformation that can b</w:t>
      </w:r>
      <w:r w:rsidR="00D93E71">
        <w:t>e run inside the Hadoop cluster; leveraging the processing power of Hadoop.</w:t>
      </w:r>
      <w:r w:rsidR="00BF1756">
        <w:t xml:space="preserve">  </w:t>
      </w:r>
      <w:r w:rsidR="0059239B">
        <w:t>You convert this transformation to a mapper transformation and use Pentaho to run this as a native mapper job inside of Hadoop.  This is powerful because it take</w:t>
      </w:r>
      <w:r w:rsidR="006F7F73">
        <w:t>s</w:t>
      </w:r>
      <w:r w:rsidR="0059239B">
        <w:t xml:space="preserve"> the transformation logic to where the data resides at each data node within the Hadoop cluster.  The Pentaho engine and mapper transformation are automatically copied to the data nodes and run as a native </w:t>
      </w:r>
      <w:r>
        <w:t>MapReduce</w:t>
      </w:r>
      <w:r w:rsidR="0059239B">
        <w:t xml:space="preserve"> application. </w:t>
      </w:r>
    </w:p>
    <w:p w:rsidR="0059239B" w:rsidRDefault="0059239B" w:rsidP="0059239B">
      <w:pPr>
        <w:pStyle w:val="PenBody"/>
      </w:pPr>
      <w:r>
        <w:t xml:space="preserve">Part Two includes three exercises.  </w:t>
      </w:r>
      <w:moveFromRangeStart w:id="34" w:author="Will Grasmick" w:date="2016-02-29T12:12:00Z" w:name="move444511261"/>
      <w:moveFrom w:id="35" w:author="Will Grasmick" w:date="2016-02-29T12:12:00Z">
        <w:r w:rsidDel="0056389F">
          <w:t>The first exercise has you convert your existing transformation to a mapper transformation</w:t>
        </w:r>
        <w:r w:rsidR="004F0248" w:rsidDel="0056389F">
          <w:t xml:space="preserve">.  </w:t>
        </w:r>
      </w:moveFrom>
      <w:moveFromRangeEnd w:id="34"/>
      <w:r w:rsidR="004F0248">
        <w:t xml:space="preserve">In the </w:t>
      </w:r>
      <w:del w:id="36" w:author="Will Grasmick" w:date="2016-02-29T12:12:00Z">
        <w:r w:rsidR="004F0248" w:rsidDel="0056389F">
          <w:delText xml:space="preserve">second </w:delText>
        </w:r>
      </w:del>
      <w:ins w:id="37" w:author="Will Grasmick" w:date="2016-02-29T12:12:00Z">
        <w:r w:rsidR="0056389F">
          <w:t xml:space="preserve">first </w:t>
        </w:r>
      </w:ins>
      <w:r w:rsidR="004F0248">
        <w:t>exercise you create a job to load the CDR data to HDFS</w:t>
      </w:r>
      <w:r>
        <w:t xml:space="preserve">.  </w:t>
      </w:r>
      <w:moveToRangeStart w:id="38" w:author="Will Grasmick" w:date="2016-02-29T12:12:00Z" w:name="move444511261"/>
      <w:moveTo w:id="39" w:author="Will Grasmick" w:date="2016-02-29T12:12:00Z">
        <w:r w:rsidR="0056389F">
          <w:t xml:space="preserve">The </w:t>
        </w:r>
        <w:del w:id="40" w:author="Will Grasmick" w:date="2016-02-29T12:12:00Z">
          <w:r w:rsidR="0056389F" w:rsidDel="0056389F">
            <w:delText>first</w:delText>
          </w:r>
        </w:del>
      </w:moveTo>
      <w:ins w:id="41" w:author="Will Grasmick" w:date="2016-02-29T12:12:00Z">
        <w:r w:rsidR="0056389F">
          <w:t>second</w:t>
        </w:r>
      </w:ins>
      <w:moveTo w:id="42" w:author="Will Grasmick" w:date="2016-02-29T12:12:00Z">
        <w:r w:rsidR="0056389F">
          <w:t xml:space="preserve"> exercise has you convert your existing transformation to a mapper transformation.  </w:t>
        </w:r>
      </w:moveTo>
      <w:moveToRangeEnd w:id="38"/>
      <w:r>
        <w:t xml:space="preserve">The third and final exercise </w:t>
      </w:r>
      <w:r w:rsidR="004F0248">
        <w:t>extends the job to add a Visual MapReduce step to execute the mapper transformation created in exercise one against the CDR data loaded to HDFS in exercise two</w:t>
      </w:r>
      <w:r>
        <w:t>.</w:t>
      </w:r>
    </w:p>
    <w:p w:rsidR="00B57CE0" w:rsidDel="00C846F1" w:rsidRDefault="00B57CE0" w:rsidP="00B57CE0">
      <w:pPr>
        <w:pStyle w:val="PenHeading5"/>
        <w:rPr>
          <w:del w:id="43" w:author="Will Grasmick" w:date="2016-02-29T12:03:00Z"/>
        </w:rPr>
      </w:pPr>
      <w:del w:id="44" w:author="Will Grasmick" w:date="2016-02-29T12:03:00Z">
        <w:r w:rsidDel="00C846F1">
          <w:lastRenderedPageBreak/>
          <w:delText xml:space="preserve">MapReduce Exercise 1: Create a </w:delText>
        </w:r>
        <w:r w:rsidR="00BF1756" w:rsidDel="00C846F1">
          <w:delText xml:space="preserve">mapper </w:delText>
        </w:r>
        <w:r w:rsidDel="00C846F1">
          <w:delText xml:space="preserve">transformation to </w:delText>
        </w:r>
        <w:r w:rsidR="00D93E71" w:rsidDel="00C846F1">
          <w:delText>process</w:delText>
        </w:r>
        <w:r w:rsidDel="00C846F1">
          <w:delText xml:space="preserve"> </w:delText>
        </w:r>
        <w:r w:rsidR="00242401" w:rsidDel="00C846F1">
          <w:delText>CDR data</w:delText>
        </w:r>
      </w:del>
    </w:p>
    <w:p w:rsidR="00B57CE0" w:rsidDel="00C846F1" w:rsidRDefault="00B57CE0" w:rsidP="00B57CE0">
      <w:pPr>
        <w:pStyle w:val="PenBody"/>
        <w:rPr>
          <w:del w:id="45" w:author="Will Grasmick" w:date="2016-02-29T12:03:00Z"/>
        </w:rPr>
      </w:pPr>
      <w:del w:id="46" w:author="Will Grasmick" w:date="2016-02-29T12:03:00Z">
        <w:r w:rsidDel="00C846F1">
          <w:delText xml:space="preserve">This first exercise steps you through </w:delText>
        </w:r>
        <w:r w:rsidR="00BF1756" w:rsidDel="00C846F1">
          <w:delText xml:space="preserve">modifying your </w:delText>
        </w:r>
        <w:r w:rsidR="00D93E71" w:rsidDel="00C846F1">
          <w:delText xml:space="preserve">existing </w:delText>
        </w:r>
        <w:r w:rsidR="00BF1756" w:rsidDel="00C846F1">
          <w:delText xml:space="preserve">transformation to add </w:delText>
        </w:r>
        <w:r w:rsidR="00BF1756" w:rsidRPr="00BF1756" w:rsidDel="00C846F1">
          <w:rPr>
            <w:rStyle w:val="PenScreenTextChar"/>
          </w:rPr>
          <w:delText>Map Reduce Input</w:delText>
        </w:r>
        <w:r w:rsidR="00BF1756" w:rsidDel="00C846F1">
          <w:delText xml:space="preserve"> and </w:delText>
        </w:r>
        <w:r w:rsidR="00BF1756" w:rsidRPr="00BF1756" w:rsidDel="00C846F1">
          <w:rPr>
            <w:rStyle w:val="PenScreenTextChar"/>
          </w:rPr>
          <w:delText>Map Reduce Output</w:delText>
        </w:r>
        <w:r w:rsidR="00BF1756" w:rsidDel="00C846F1">
          <w:delText xml:space="preserve"> steps</w:delText>
        </w:r>
        <w:r w:rsidR="00333149" w:rsidDel="00C846F1">
          <w:delText xml:space="preserve"> and change the</w:delText>
        </w:r>
        <w:r w:rsidR="00BF1756" w:rsidDel="00C846F1">
          <w:delText xml:space="preserve"> </w:delText>
        </w:r>
        <w:r w:rsidR="00BF1756" w:rsidRPr="00BF1756" w:rsidDel="00C846F1">
          <w:rPr>
            <w:rStyle w:val="PenScreenTextChar"/>
          </w:rPr>
          <w:delText>Stream Lookup</w:delText>
        </w:r>
        <w:r w:rsidR="00BF1756" w:rsidDel="00C846F1">
          <w:delText xml:space="preserve"> step to query </w:delText>
        </w:r>
        <w:r w:rsidR="00D93E71" w:rsidDel="00C846F1">
          <w:delText xml:space="preserve">geographic </w:delText>
        </w:r>
        <w:r w:rsidR="00BF1756" w:rsidDel="00C846F1">
          <w:delText>data from HDFS instead of a</w:delText>
        </w:r>
        <w:r w:rsidR="00D93E71" w:rsidDel="00C846F1">
          <w:delText xml:space="preserve"> local </w:delText>
        </w:r>
        <w:r w:rsidR="00BF1756" w:rsidDel="00C846F1">
          <w:delText>CSV file.</w:delText>
        </w:r>
        <w:r w:rsidDel="00C846F1">
          <w:delText xml:space="preserve">  </w:delText>
        </w:r>
        <w:r w:rsidR="00333149" w:rsidDel="00C846F1">
          <w:delText>You will also add additional steps needed to complete the mapper transformation.</w:delText>
        </w:r>
        <w:r w:rsidDel="00C846F1">
          <w:delText xml:space="preserve"> </w:delText>
        </w:r>
      </w:del>
    </w:p>
    <w:p w:rsidR="00B57CE0" w:rsidDel="00C846F1" w:rsidRDefault="00BF1756" w:rsidP="00E0225C">
      <w:pPr>
        <w:pStyle w:val="PenNumbered"/>
        <w:numPr>
          <w:ilvl w:val="0"/>
          <w:numId w:val="8"/>
        </w:numPr>
        <w:ind w:left="450" w:hanging="450"/>
        <w:rPr>
          <w:del w:id="47" w:author="Will Grasmick" w:date="2016-02-29T12:03:00Z"/>
        </w:rPr>
      </w:pPr>
      <w:del w:id="48" w:author="Will Grasmick" w:date="2016-02-29T12:03:00Z">
        <w:r w:rsidDel="00C846F1">
          <w:delText xml:space="preserve">Make sure that you are working with the newly created </w:delText>
        </w:r>
        <w:r w:rsidR="00E11FAC" w:rsidDel="00C846F1">
          <w:rPr>
            <w:rStyle w:val="PenCodeLine"/>
          </w:rPr>
          <w:delText>CDR</w:delText>
        </w:r>
        <w:r w:rsidDel="00C846F1">
          <w:rPr>
            <w:rStyle w:val="PenCodeLine"/>
          </w:rPr>
          <w:delText>-Mapper.ktr</w:delText>
        </w:r>
        <w:r w:rsidDel="00C846F1">
          <w:delText xml:space="preserve"> transformation created in the previous exercise.</w:delText>
        </w:r>
      </w:del>
    </w:p>
    <w:p w:rsidR="00BF1756" w:rsidDel="00C846F1" w:rsidRDefault="00066CEC" w:rsidP="00B57CE0">
      <w:pPr>
        <w:pStyle w:val="PenNumbered"/>
        <w:ind w:left="450" w:hanging="450"/>
        <w:rPr>
          <w:del w:id="49" w:author="Will Grasmick" w:date="2016-02-29T12:03:00Z"/>
        </w:rPr>
      </w:pPr>
      <w:del w:id="50" w:author="Will Grasmick" w:date="2016-02-29T12:03:00Z">
        <w:r w:rsidDel="00C846F1">
          <w:delText xml:space="preserve">Delete the following </w:delText>
        </w:r>
        <w:r w:rsidRPr="00066CEC" w:rsidDel="00C846F1">
          <w:rPr>
            <w:i/>
          </w:rPr>
          <w:delText>three</w:delText>
        </w:r>
        <w:r w:rsidDel="00C846F1">
          <w:delText xml:space="preserve"> steps:</w:delText>
        </w:r>
        <w:r w:rsidR="00BF1756" w:rsidDel="00C846F1">
          <w:delText xml:space="preserve"> </w:delText>
        </w:r>
        <w:r w:rsidR="00BF1756" w:rsidRPr="00BF1756" w:rsidDel="00C846F1">
          <w:rPr>
            <w:rStyle w:val="PenScreenTextChar"/>
          </w:rPr>
          <w:delText>CSV file input step</w:delText>
        </w:r>
        <w:r w:rsidDel="00C846F1">
          <w:delText xml:space="preserve">, </w:delText>
        </w:r>
        <w:r w:rsidRPr="00066CEC" w:rsidDel="00C846F1">
          <w:rPr>
            <w:rStyle w:val="PenScreenTextChar"/>
          </w:rPr>
          <w:delText>Lookup Area Codes</w:delText>
        </w:r>
        <w:r w:rsidDel="00C846F1">
          <w:delText xml:space="preserve">, and </w:delText>
        </w:r>
        <w:r w:rsidRPr="00066CEC" w:rsidDel="00C846F1">
          <w:rPr>
            <w:rStyle w:val="PenScreenTextChar"/>
          </w:rPr>
          <w:delText>Table Output</w:delText>
        </w:r>
        <w:r w:rsidDel="00C846F1">
          <w:delText xml:space="preserve">.  </w:delText>
        </w:r>
      </w:del>
    </w:p>
    <w:p w:rsidR="00266ED7" w:rsidDel="00C846F1" w:rsidRDefault="00266ED7" w:rsidP="0091763A">
      <w:pPr>
        <w:pStyle w:val="PenNumbered"/>
        <w:numPr>
          <w:ilvl w:val="0"/>
          <w:numId w:val="0"/>
        </w:numPr>
        <w:ind w:left="450"/>
        <w:rPr>
          <w:del w:id="51" w:author="Will Grasmick" w:date="2016-02-29T12:03:00Z"/>
        </w:rPr>
      </w:pPr>
    </w:p>
    <w:p w:rsidR="00266ED7" w:rsidRPr="0091763A" w:rsidDel="00C846F1" w:rsidRDefault="00266ED7" w:rsidP="0091763A">
      <w:pPr>
        <w:pStyle w:val="PenNoteSubNumbered"/>
        <w:rPr>
          <w:del w:id="52" w:author="Will Grasmick" w:date="2016-02-29T12:03:00Z"/>
          <w:color w:val="1F497D" w:themeColor="text2"/>
        </w:rPr>
      </w:pPr>
      <w:del w:id="53" w:author="Will Grasmick" w:date="2016-02-29T12:03:00Z">
        <w:r w:rsidRPr="0091763A" w:rsidDel="00C846F1">
          <w:rPr>
            <w:noProof/>
            <w:color w:val="1F497D" w:themeColor="text2"/>
          </w:rPr>
          <w:drawing>
            <wp:anchor distT="0" distB="0" distL="114300" distR="114300" simplePos="0" relativeHeight="251676672" behindDoc="0" locked="0" layoutInCell="1" allowOverlap="1" wp14:anchorId="52D21490" wp14:editId="606BBDEA">
              <wp:simplePos x="0" y="0"/>
              <wp:positionH relativeFrom="column">
                <wp:posOffset>1270</wp:posOffset>
              </wp:positionH>
              <wp:positionV relativeFrom="paragraph">
                <wp:posOffset>-2540</wp:posOffset>
              </wp:positionV>
              <wp:extent cx="420370" cy="530225"/>
              <wp:effectExtent l="0" t="0" r="0" b="3175"/>
              <wp:wrapSquare wrapText="r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7F73" w:rsidRPr="0091763A" w:rsidDel="00C846F1">
          <w:rPr>
            <w:color w:val="1F497D" w:themeColor="text2"/>
          </w:rPr>
          <w:delText>To convert this transformation to a mapper transformation and use P</w:delText>
        </w:r>
        <w:r w:rsidR="00064036" w:rsidDel="00C846F1">
          <w:rPr>
            <w:color w:val="1F497D" w:themeColor="text2"/>
          </w:rPr>
          <w:delText>entaho</w:delText>
        </w:r>
        <w:r w:rsidR="006F7F73" w:rsidRPr="0091763A" w:rsidDel="00C846F1">
          <w:rPr>
            <w:color w:val="1F497D" w:themeColor="text2"/>
          </w:rPr>
          <w:delText xml:space="preserve"> to run this as a native mapper job inside of Hadoop, we need to define a MapReduce Input and MapReduce Output. This </w:delText>
        </w:r>
        <w:r w:rsidR="006E6B03" w:rsidRPr="0091763A" w:rsidDel="00C846F1">
          <w:rPr>
            <w:color w:val="1F497D" w:themeColor="text2"/>
          </w:rPr>
          <w:delText>will push</w:delText>
        </w:r>
        <w:r w:rsidR="006F7F73" w:rsidRPr="0091763A" w:rsidDel="00C846F1">
          <w:rPr>
            <w:color w:val="1F497D" w:themeColor="text2"/>
          </w:rPr>
          <w:delText xml:space="preserve"> the transformation logic to where the data resides at each data n</w:delText>
        </w:r>
        <w:r w:rsidR="006E6B03" w:rsidRPr="0091763A" w:rsidDel="00C846F1">
          <w:rPr>
            <w:color w:val="1F497D" w:themeColor="text2"/>
          </w:rPr>
          <w:delText>ode within the Hadoop cluster.</w:delText>
        </w:r>
      </w:del>
    </w:p>
    <w:p w:rsidR="00266ED7" w:rsidDel="00C846F1" w:rsidRDefault="00266ED7" w:rsidP="0091763A">
      <w:pPr>
        <w:pStyle w:val="PenNumbered"/>
        <w:numPr>
          <w:ilvl w:val="0"/>
          <w:numId w:val="0"/>
        </w:numPr>
        <w:ind w:left="288" w:hanging="288"/>
        <w:rPr>
          <w:del w:id="54" w:author="Will Grasmick" w:date="2016-02-29T12:03:00Z"/>
        </w:rPr>
      </w:pPr>
    </w:p>
    <w:p w:rsidR="00B57CE0" w:rsidDel="00C846F1" w:rsidRDefault="00B57CE0" w:rsidP="00B57CE0">
      <w:pPr>
        <w:pStyle w:val="PenNumbered"/>
        <w:ind w:left="450" w:hanging="450"/>
        <w:rPr>
          <w:del w:id="55" w:author="Will Grasmick" w:date="2016-02-29T12:03:00Z"/>
        </w:rPr>
      </w:pPr>
      <w:del w:id="56" w:author="Will Grasmick" w:date="2016-02-29T12:03:00Z">
        <w:r w:rsidDel="00C846F1">
          <w:delText xml:space="preserve">Expand the </w:delText>
        </w:r>
        <w:r w:rsidDel="00C846F1">
          <w:rPr>
            <w:rStyle w:val="PenScreenTextChar"/>
          </w:rPr>
          <w:delText>Big Data</w:delText>
        </w:r>
        <w:r w:rsidDel="00C846F1">
          <w:delText xml:space="preserve"> folder and drag</w:delText>
        </w:r>
        <w:r w:rsidR="00066CEC" w:rsidDel="00C846F1">
          <w:delText xml:space="preserve"> the</w:delText>
        </w:r>
        <w:r w:rsidDel="00C846F1">
          <w:delText xml:space="preserve"> </w:delText>
        </w:r>
        <w:r w:rsidDel="00C846F1">
          <w:rPr>
            <w:rStyle w:val="PenScreenTextChar"/>
          </w:rPr>
          <w:delText>MapReduce</w:delText>
        </w:r>
        <w:r w:rsidR="007C4F2A" w:rsidDel="00C846F1">
          <w:rPr>
            <w:rStyle w:val="PenScreenTextChar"/>
          </w:rPr>
          <w:delText xml:space="preserve"> Input</w:delText>
        </w:r>
        <w:r w:rsidDel="00C846F1">
          <w:delText xml:space="preserve"> </w:delText>
        </w:r>
        <w:r w:rsidR="007C4F2A" w:rsidDel="00C846F1">
          <w:delText xml:space="preserve">and </w:delText>
        </w:r>
        <w:r w:rsidR="007C4F2A" w:rsidRPr="007C4F2A" w:rsidDel="00C846F1">
          <w:rPr>
            <w:rStyle w:val="PenScreenTextChar"/>
          </w:rPr>
          <w:delText xml:space="preserve">MapReduce Output </w:delText>
        </w:r>
        <w:r w:rsidR="007C4F2A" w:rsidDel="00C846F1">
          <w:delText xml:space="preserve">steps </w:delText>
        </w:r>
        <w:r w:rsidDel="00C846F1">
          <w:delText>onto the canvas.</w:delText>
        </w:r>
        <w:r w:rsidR="00066CEC" w:rsidDel="00C846F1">
          <w:delText xml:space="preserve">  Place the </w:delText>
        </w:r>
        <w:r w:rsidR="00066CEC" w:rsidRPr="00066CEC" w:rsidDel="00C846F1">
          <w:rPr>
            <w:rStyle w:val="PenScreenTextChar"/>
          </w:rPr>
          <w:delText>MapReduce Input</w:delText>
        </w:r>
        <w:r w:rsidR="00066CEC" w:rsidDel="00C846F1">
          <w:delText xml:space="preserve"> step at the beginning of your transformation and the </w:delText>
        </w:r>
        <w:r w:rsidR="00066CEC" w:rsidRPr="00066CEC" w:rsidDel="00C846F1">
          <w:rPr>
            <w:rStyle w:val="PenScreenTextChar"/>
          </w:rPr>
          <w:delText>MapReduce Output</w:delText>
        </w:r>
        <w:r w:rsidR="00066CEC" w:rsidDel="00C846F1">
          <w:delText xml:space="preserve"> step at the end of your transformation.</w:delText>
        </w:r>
      </w:del>
    </w:p>
    <w:p w:rsidR="00B57CE0" w:rsidDel="00C846F1" w:rsidRDefault="00B57CE0" w:rsidP="00B57CE0">
      <w:pPr>
        <w:pStyle w:val="PenNumbered"/>
        <w:ind w:left="450" w:hanging="450"/>
        <w:rPr>
          <w:del w:id="57" w:author="Will Grasmick" w:date="2016-02-29T12:03:00Z"/>
        </w:rPr>
      </w:pPr>
      <w:del w:id="58" w:author="Will Grasmick" w:date="2016-02-29T12:03:00Z">
        <w:r w:rsidDel="00C846F1">
          <w:delText xml:space="preserve">Double-click on </w:delText>
        </w:r>
        <w:r w:rsidR="007C4F2A" w:rsidDel="00C846F1">
          <w:rPr>
            <w:rStyle w:val="PenScreenTextChar"/>
          </w:rPr>
          <w:delText>MapReduce Input</w:delText>
        </w:r>
        <w:r w:rsidDel="00C846F1">
          <w:delText xml:space="preserve"> </w:delText>
        </w:r>
        <w:r w:rsidR="007C4F2A" w:rsidDel="00C846F1">
          <w:delText xml:space="preserve">step </w:delText>
        </w:r>
        <w:r w:rsidDel="00C846F1">
          <w:delText>to open its properties</w:delText>
        </w:r>
        <w:r w:rsidR="007C4F2A" w:rsidDel="00C846F1">
          <w:delText>.</w:delText>
        </w:r>
      </w:del>
    </w:p>
    <w:p w:rsidR="003E73E5" w:rsidDel="00C846F1" w:rsidRDefault="003E73E5" w:rsidP="0091763A">
      <w:pPr>
        <w:pStyle w:val="PenNumbered"/>
        <w:numPr>
          <w:ilvl w:val="0"/>
          <w:numId w:val="0"/>
        </w:numPr>
        <w:ind w:left="450"/>
        <w:rPr>
          <w:del w:id="59" w:author="Will Grasmick" w:date="2016-02-29T12:03:00Z"/>
        </w:rPr>
      </w:pPr>
    </w:p>
    <w:p w:rsidR="003E73E5" w:rsidRPr="00E65389" w:rsidDel="00C846F1" w:rsidRDefault="003E73E5" w:rsidP="00E65389">
      <w:pPr>
        <w:pStyle w:val="PenNoteSubNumbered"/>
        <w:rPr>
          <w:del w:id="60" w:author="Will Grasmick" w:date="2016-02-29T12:03:00Z"/>
          <w:color w:val="1F497D" w:themeColor="text2"/>
        </w:rPr>
      </w:pPr>
      <w:del w:id="61" w:author="Will Grasmick" w:date="2016-02-29T12:03:00Z">
        <w:r w:rsidRPr="0091763A" w:rsidDel="00C846F1">
          <w:rPr>
            <w:noProof/>
          </w:rPr>
          <w:drawing>
            <wp:anchor distT="0" distB="0" distL="114300" distR="114300" simplePos="0" relativeHeight="251678720" behindDoc="0" locked="0" layoutInCell="1" allowOverlap="1" wp14:anchorId="20619F8A" wp14:editId="5C322954">
              <wp:simplePos x="0" y="0"/>
              <wp:positionH relativeFrom="column">
                <wp:posOffset>1270</wp:posOffset>
              </wp:positionH>
              <wp:positionV relativeFrom="paragraph">
                <wp:posOffset>-2540</wp:posOffset>
              </wp:positionV>
              <wp:extent cx="420370" cy="530225"/>
              <wp:effectExtent l="0" t="0" r="0" b="3175"/>
              <wp:wrapSquare wrapText="r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389" w:rsidRPr="00E65389" w:rsidDel="00C846F1">
          <w:rPr>
            <w:rFonts w:cs="Open Sans"/>
          </w:rPr>
          <w:delText xml:space="preserve"> </w:delText>
        </w:r>
        <w:r w:rsidR="00E65389" w:rsidRPr="00E65389" w:rsidDel="00C846F1">
          <w:rPr>
            <w:noProof/>
            <w:color w:val="1F497D" w:themeColor="text2"/>
          </w:rPr>
          <w:drawing>
            <wp:anchor distT="0" distB="0" distL="114300" distR="114300" simplePos="0" relativeHeight="251750400" behindDoc="0" locked="0" layoutInCell="1" allowOverlap="1" wp14:anchorId="0B685E33" wp14:editId="3DF28678">
              <wp:simplePos x="0" y="0"/>
              <wp:positionH relativeFrom="column">
                <wp:posOffset>1270</wp:posOffset>
              </wp:positionH>
              <wp:positionV relativeFrom="paragraph">
                <wp:posOffset>-2540</wp:posOffset>
              </wp:positionV>
              <wp:extent cx="420370" cy="530225"/>
              <wp:effectExtent l="0" t="0" r="0" b="3175"/>
              <wp:wrapSquare wrapText="r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pic:spPr>
                  </pic:pic>
                </a:graphicData>
              </a:graphic>
              <wp14:sizeRelH relativeFrom="margin">
                <wp14:pctWidth>0</wp14:pctWidth>
              </wp14:sizeRelH>
              <wp14:sizeRelV relativeFrom="margin">
                <wp14:pctHeight>0</wp14:pctHeight>
              </wp14:sizeRelV>
            </wp:anchor>
          </w:drawing>
        </w:r>
        <w:r w:rsidR="00E65389" w:rsidRPr="00E65389" w:rsidDel="00C846F1">
          <w:rPr>
            <w:color w:val="1F497D" w:themeColor="text2"/>
          </w:rPr>
          <w:delText xml:space="preserve">The MapReduce Input step is introducing two new fields into the stream, </w:delText>
        </w:r>
        <w:r w:rsidR="00E65389" w:rsidRPr="008454DA" w:rsidDel="00C846F1">
          <w:rPr>
            <w:b/>
            <w:color w:val="1F497D" w:themeColor="text2"/>
          </w:rPr>
          <w:delText>key</w:delText>
        </w:r>
        <w:r w:rsidR="00E65389" w:rsidRPr="00E65389" w:rsidDel="00C846F1">
          <w:rPr>
            <w:color w:val="1F497D" w:themeColor="text2"/>
          </w:rPr>
          <w:delText xml:space="preserve"> and </w:delText>
        </w:r>
        <w:r w:rsidR="00E65389" w:rsidRPr="008454DA" w:rsidDel="00C846F1">
          <w:rPr>
            <w:b/>
            <w:color w:val="1F497D" w:themeColor="text2"/>
          </w:rPr>
          <w:delText>value</w:delText>
        </w:r>
        <w:r w:rsidR="00E65389" w:rsidRPr="00E65389" w:rsidDel="00C846F1">
          <w:rPr>
            <w:color w:val="1F497D" w:themeColor="text2"/>
          </w:rPr>
          <w:delText xml:space="preserve">. At this point in the transformation, the </w:delText>
        </w:r>
        <w:r w:rsidR="00E65389" w:rsidRPr="008454DA" w:rsidDel="00C846F1">
          <w:rPr>
            <w:b/>
            <w:color w:val="1F497D" w:themeColor="text2"/>
          </w:rPr>
          <w:delText>key</w:delText>
        </w:r>
        <w:r w:rsidR="00E65389" w:rsidRPr="00E65389" w:rsidDel="00C846F1">
          <w:rPr>
            <w:color w:val="1F497D" w:themeColor="text2"/>
          </w:rPr>
          <w:delText xml:space="preserve"> field is null, and the </w:delText>
        </w:r>
        <w:r w:rsidR="00E65389" w:rsidRPr="008454DA" w:rsidDel="00C846F1">
          <w:rPr>
            <w:b/>
            <w:color w:val="1F497D" w:themeColor="text2"/>
          </w:rPr>
          <w:delText>value</w:delText>
        </w:r>
        <w:r w:rsidR="00E65389" w:rsidRPr="00E65389" w:rsidDel="00C846F1">
          <w:rPr>
            <w:color w:val="1F497D" w:themeColor="text2"/>
          </w:rPr>
          <w:delText xml:space="preserve"> field is the full CDR record. In a subsequent step, we will split out the </w:delText>
        </w:r>
        <w:r w:rsidR="00E65389" w:rsidRPr="008454DA" w:rsidDel="00C846F1">
          <w:rPr>
            <w:b/>
            <w:color w:val="1F497D" w:themeColor="text2"/>
          </w:rPr>
          <w:delText>value</w:delText>
        </w:r>
        <w:r w:rsidR="00E65389" w:rsidRPr="00E65389" w:rsidDel="00C846F1">
          <w:rPr>
            <w:color w:val="1F497D" w:themeColor="text2"/>
          </w:rPr>
          <w:delText xml:space="preserve"> field to Date and Source_Number. The </w:delText>
        </w:r>
        <w:r w:rsidR="00E65389" w:rsidRPr="008454DA" w:rsidDel="00C846F1">
          <w:rPr>
            <w:b/>
            <w:color w:val="1F497D" w:themeColor="text2"/>
          </w:rPr>
          <w:delText>key</w:delText>
        </w:r>
        <w:r w:rsidR="00E65389" w:rsidRPr="00E65389" w:rsidDel="00C846F1">
          <w:rPr>
            <w:color w:val="1F497D" w:themeColor="text2"/>
          </w:rPr>
          <w:delText xml:space="preserve"> field will be assigned later in the mapper transformation as part of the MapReduce Output configuration, so the Hadoop reducer can get the data in the order we need.</w:delText>
        </w:r>
      </w:del>
    </w:p>
    <w:p w:rsidR="00E65389" w:rsidDel="00C846F1" w:rsidRDefault="00E65389" w:rsidP="00E65389">
      <w:pPr>
        <w:pStyle w:val="PenNumbered"/>
        <w:numPr>
          <w:ilvl w:val="0"/>
          <w:numId w:val="0"/>
        </w:numPr>
        <w:rPr>
          <w:del w:id="62" w:author="Will Grasmick" w:date="2016-02-29T12:03:00Z"/>
        </w:rPr>
      </w:pPr>
    </w:p>
    <w:p w:rsidR="00B57CE0" w:rsidDel="00C846F1" w:rsidRDefault="007C4F2A" w:rsidP="00043E7E">
      <w:pPr>
        <w:pStyle w:val="PenNumbered"/>
        <w:ind w:left="450" w:hanging="450"/>
        <w:rPr>
          <w:del w:id="63" w:author="Will Grasmick" w:date="2016-02-29T12:03:00Z"/>
        </w:rPr>
      </w:pPr>
      <w:del w:id="64" w:author="Will Grasmick" w:date="2016-02-29T12:03:00Z">
        <w:r w:rsidDel="00C846F1">
          <w:delText>For both the</w:delText>
        </w:r>
        <w:r w:rsidR="00B57CE0" w:rsidDel="00C846F1">
          <w:delText xml:space="preserve"> </w:delText>
        </w:r>
        <w:r w:rsidR="00B57CE0" w:rsidRPr="007C4F2A" w:rsidDel="00C846F1">
          <w:rPr>
            <w:rStyle w:val="PenScreenTextChar"/>
          </w:rPr>
          <w:delText xml:space="preserve">Key </w:delText>
        </w:r>
        <w:r w:rsidDel="00C846F1">
          <w:rPr>
            <w:rStyle w:val="PenScreenTextChar"/>
          </w:rPr>
          <w:delText>f</w:delText>
        </w:r>
        <w:r w:rsidR="00B57CE0" w:rsidRPr="007C4F2A" w:rsidDel="00C846F1">
          <w:rPr>
            <w:rStyle w:val="PenScreenTextChar"/>
          </w:rPr>
          <w:delText>ield</w:delText>
        </w:r>
        <w:r w:rsidR="00B57CE0" w:rsidRPr="009707A7" w:rsidDel="00C846F1">
          <w:rPr>
            <w:color w:val="1F497D" w:themeColor="text2"/>
          </w:rPr>
          <w:delText xml:space="preserve"> </w:delText>
        </w:r>
        <w:r w:rsidR="00B57CE0" w:rsidDel="00C846F1">
          <w:delText>and</w:delText>
        </w:r>
        <w:r w:rsidDel="00C846F1">
          <w:delText xml:space="preserve"> the</w:delText>
        </w:r>
        <w:r w:rsidR="00B57CE0" w:rsidDel="00C846F1">
          <w:delText xml:space="preserve"> </w:delText>
        </w:r>
        <w:r w:rsidR="00B57CE0" w:rsidRPr="009707A7" w:rsidDel="00C846F1">
          <w:rPr>
            <w:b/>
            <w:color w:val="1F497D" w:themeColor="text2"/>
          </w:rPr>
          <w:delText xml:space="preserve">Value </w:delText>
        </w:r>
        <w:r w:rsidDel="00C846F1">
          <w:rPr>
            <w:b/>
            <w:color w:val="1F497D" w:themeColor="text2"/>
          </w:rPr>
          <w:delText>f</w:delText>
        </w:r>
        <w:r w:rsidR="00B57CE0" w:rsidRPr="009707A7" w:rsidDel="00C846F1">
          <w:rPr>
            <w:b/>
            <w:color w:val="1F497D" w:themeColor="text2"/>
          </w:rPr>
          <w:delText>ield</w:delText>
        </w:r>
        <w:r w:rsidR="00B57CE0" w:rsidDel="00C846F1">
          <w:delText xml:space="preserve"> </w:delText>
        </w:r>
        <w:r w:rsidDel="00C846F1">
          <w:delText xml:space="preserve">select </w:delText>
        </w:r>
        <w:r w:rsidRPr="007C4F2A" w:rsidDel="00C846F1">
          <w:rPr>
            <w:rStyle w:val="PenCodeLine"/>
          </w:rPr>
          <w:delText>String</w:delText>
        </w:r>
        <w:r w:rsidDel="00C846F1">
          <w:delText xml:space="preserve"> for </w:delText>
        </w:r>
        <w:r w:rsidRPr="007C4F2A" w:rsidDel="00C846F1">
          <w:rPr>
            <w:rStyle w:val="PenScreenTextChar"/>
          </w:rPr>
          <w:delText>Type</w:delText>
        </w:r>
        <w:r w:rsidR="00043E7E" w:rsidDel="00C846F1">
          <w:delText>.</w:delText>
        </w:r>
      </w:del>
    </w:p>
    <w:p w:rsidR="00B57CE0" w:rsidDel="00C846F1" w:rsidRDefault="00B57CE0" w:rsidP="00B57CE0">
      <w:pPr>
        <w:pStyle w:val="PenNumbered"/>
        <w:ind w:left="450" w:hanging="450"/>
        <w:rPr>
          <w:del w:id="65" w:author="Will Grasmick" w:date="2016-02-29T12:03:00Z"/>
        </w:rPr>
      </w:pPr>
      <w:del w:id="66" w:author="Will Grasmick" w:date="2016-02-29T12:03:00Z">
        <w:r w:rsidDel="00C846F1">
          <w:delText xml:space="preserve">Click </w:delText>
        </w:r>
        <w:r w:rsidRPr="009707A7" w:rsidDel="00C846F1">
          <w:rPr>
            <w:b/>
            <w:color w:val="1F497D" w:themeColor="text2"/>
          </w:rPr>
          <w:delText>OK</w:delText>
        </w:r>
        <w:r w:rsidDel="00C846F1">
          <w:delText xml:space="preserve"> to return to the canvas.</w:delText>
        </w:r>
      </w:del>
    </w:p>
    <w:p w:rsidR="003535DA" w:rsidDel="00C846F1" w:rsidRDefault="003535DA" w:rsidP="0091763A">
      <w:pPr>
        <w:pStyle w:val="PenNumbered"/>
        <w:numPr>
          <w:ilvl w:val="0"/>
          <w:numId w:val="0"/>
        </w:numPr>
        <w:ind w:left="450"/>
        <w:rPr>
          <w:del w:id="67" w:author="Will Grasmick" w:date="2016-02-29T12:03:00Z"/>
        </w:rPr>
      </w:pPr>
    </w:p>
    <w:p w:rsidR="003535DA" w:rsidRPr="0091763A" w:rsidDel="00C846F1" w:rsidRDefault="003535DA" w:rsidP="0091763A">
      <w:pPr>
        <w:pStyle w:val="PenNoteSubNumbered"/>
        <w:rPr>
          <w:del w:id="68" w:author="Will Grasmick" w:date="2016-02-29T12:03:00Z"/>
          <w:color w:val="1F497D" w:themeColor="text2"/>
        </w:rPr>
      </w:pPr>
      <w:del w:id="69" w:author="Will Grasmick" w:date="2016-02-29T12:03:00Z">
        <w:r w:rsidRPr="0091763A" w:rsidDel="00C846F1">
          <w:rPr>
            <w:noProof/>
            <w:color w:val="1F497D" w:themeColor="text2"/>
          </w:rPr>
          <w:drawing>
            <wp:anchor distT="0" distB="0" distL="114300" distR="114300" simplePos="0" relativeHeight="251680768" behindDoc="0" locked="0" layoutInCell="1" allowOverlap="1" wp14:anchorId="1C1D8F6C" wp14:editId="3513F64E">
              <wp:simplePos x="0" y="0"/>
              <wp:positionH relativeFrom="column">
                <wp:posOffset>1270</wp:posOffset>
              </wp:positionH>
              <wp:positionV relativeFrom="paragraph">
                <wp:posOffset>-2540</wp:posOffset>
              </wp:positionV>
              <wp:extent cx="420370" cy="530225"/>
              <wp:effectExtent l="0" t="0" r="0" b="3175"/>
              <wp:wrapSquare wrapText="r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sidDel="00C846F1">
          <w:rPr>
            <w:color w:val="1F497D" w:themeColor="text2"/>
          </w:rPr>
          <w:delText>Our</w:delText>
        </w:r>
        <w:r w:rsidR="00F16976" w:rsidDel="00C846F1">
          <w:rPr>
            <w:color w:val="1F497D" w:themeColor="text2"/>
          </w:rPr>
          <w:delText xml:space="preserve"> input</w:delText>
        </w:r>
        <w:r w:rsidRPr="0091763A" w:rsidDel="00C846F1">
          <w:rPr>
            <w:color w:val="1F497D" w:themeColor="text2"/>
          </w:rPr>
          <w:delText xml:space="preserve"> </w:delText>
        </w:r>
        <w:r w:rsidRPr="0091763A" w:rsidDel="00C846F1">
          <w:rPr>
            <w:b/>
            <w:color w:val="1F497D" w:themeColor="text2"/>
          </w:rPr>
          <w:delText>value</w:delText>
        </w:r>
        <w:r w:rsidRPr="0091763A" w:rsidDel="00C846F1">
          <w:rPr>
            <w:color w:val="1F497D" w:themeColor="text2"/>
          </w:rPr>
          <w:delText xml:space="preserve"> of the Key/Value pair is a comma-delimited record of Date and Source Phone Number. We need to split this </w:delText>
        </w:r>
        <w:r w:rsidR="001B6E2E" w:rsidDel="00C846F1">
          <w:rPr>
            <w:color w:val="1F497D" w:themeColor="text2"/>
          </w:rPr>
          <w:delText xml:space="preserve">data </w:delText>
        </w:r>
        <w:r w:rsidRPr="0091763A" w:rsidDel="00C846F1">
          <w:rPr>
            <w:color w:val="1F497D" w:themeColor="text2"/>
          </w:rPr>
          <w:delText>into two defined fields of Date and Source Number.</w:delText>
        </w:r>
      </w:del>
    </w:p>
    <w:p w:rsidR="003535DA" w:rsidDel="00C846F1" w:rsidRDefault="003535DA" w:rsidP="0091763A">
      <w:pPr>
        <w:pStyle w:val="PenNumbered"/>
        <w:numPr>
          <w:ilvl w:val="0"/>
          <w:numId w:val="0"/>
        </w:numPr>
        <w:ind w:left="288" w:hanging="288"/>
        <w:rPr>
          <w:del w:id="70" w:author="Will Grasmick" w:date="2016-02-29T12:03:00Z"/>
        </w:rPr>
      </w:pPr>
    </w:p>
    <w:p w:rsidR="00B57CE0" w:rsidDel="00C846F1" w:rsidRDefault="00B57CE0" w:rsidP="00B57CE0">
      <w:pPr>
        <w:pStyle w:val="PenNumbered"/>
        <w:ind w:left="450" w:hanging="450"/>
        <w:rPr>
          <w:del w:id="71" w:author="Will Grasmick" w:date="2016-02-29T12:03:00Z"/>
        </w:rPr>
      </w:pPr>
      <w:del w:id="72" w:author="Will Grasmick" w:date="2016-02-29T12:03:00Z">
        <w:r w:rsidDel="00C846F1">
          <w:delText xml:space="preserve">Expand the </w:delText>
        </w:r>
        <w:r w:rsidDel="00C846F1">
          <w:rPr>
            <w:rStyle w:val="PenScreenTextChar"/>
          </w:rPr>
          <w:delText>Transform</w:delText>
        </w:r>
        <w:r w:rsidDel="00C846F1">
          <w:delText xml:space="preserve"> folder</w:delText>
        </w:r>
        <w:r w:rsidR="007C4F2A" w:rsidDel="00C846F1">
          <w:delText xml:space="preserve"> and</w:delText>
        </w:r>
        <w:r w:rsidDel="00C846F1">
          <w:delText xml:space="preserve"> drag </w:delText>
        </w:r>
        <w:r w:rsidDel="00C846F1">
          <w:rPr>
            <w:rStyle w:val="PenScreenTextChar"/>
          </w:rPr>
          <w:delText>Split Fields</w:delText>
        </w:r>
        <w:r w:rsidDel="00C846F1">
          <w:delText xml:space="preserve"> onto the canvas.</w:delText>
        </w:r>
      </w:del>
    </w:p>
    <w:p w:rsidR="00066CEC" w:rsidDel="00C846F1" w:rsidRDefault="00066CEC" w:rsidP="00066CEC">
      <w:pPr>
        <w:pStyle w:val="PenNumbered"/>
        <w:ind w:left="450" w:hanging="450"/>
        <w:rPr>
          <w:del w:id="73" w:author="Will Grasmick" w:date="2016-02-29T12:03:00Z"/>
        </w:rPr>
      </w:pPr>
      <w:del w:id="74" w:author="Will Grasmick" w:date="2016-02-29T12:03:00Z">
        <w:r w:rsidDel="00C846F1">
          <w:delText xml:space="preserve">Create a hop </w:delText>
        </w:r>
        <w:r w:rsidR="00905BC8" w:rsidDel="00C846F1">
          <w:delText>from</w:delText>
        </w:r>
        <w:r w:rsidDel="00C846F1">
          <w:delText xml:space="preserve"> the </w:delText>
        </w:r>
        <w:r w:rsidRPr="00B720D0" w:rsidDel="00C846F1">
          <w:rPr>
            <w:b/>
            <w:color w:val="1F497D" w:themeColor="text2"/>
          </w:rPr>
          <w:delText>MapReduce</w:delText>
        </w:r>
        <w:r w:rsidDel="00C846F1">
          <w:rPr>
            <w:b/>
            <w:color w:val="1F497D" w:themeColor="text2"/>
          </w:rPr>
          <w:delText xml:space="preserve"> Input</w:delText>
        </w:r>
        <w:r w:rsidRPr="00B720D0" w:rsidDel="00C846F1">
          <w:rPr>
            <w:color w:val="1F497D" w:themeColor="text2"/>
          </w:rPr>
          <w:delText xml:space="preserve"> </w:delText>
        </w:r>
        <w:r w:rsidDel="00C846F1">
          <w:delText xml:space="preserve">step </w:delText>
        </w:r>
        <w:r w:rsidR="00905BC8" w:rsidDel="00C846F1">
          <w:delText>to</w:delText>
        </w:r>
        <w:r w:rsidDel="00C846F1">
          <w:delText xml:space="preserve"> the </w:delText>
        </w:r>
        <w:r w:rsidRPr="00B720D0" w:rsidDel="00C846F1">
          <w:rPr>
            <w:b/>
            <w:color w:val="1F497D" w:themeColor="text2"/>
          </w:rPr>
          <w:delText>Split Fields</w:delText>
        </w:r>
        <w:r w:rsidDel="00C846F1">
          <w:delText xml:space="preserve"> step.</w:delText>
        </w:r>
      </w:del>
    </w:p>
    <w:p w:rsidR="009C5300" w:rsidDel="00C846F1" w:rsidRDefault="009C5300" w:rsidP="009C5300">
      <w:pPr>
        <w:pStyle w:val="PenNumbered"/>
        <w:ind w:left="450" w:hanging="450"/>
        <w:rPr>
          <w:del w:id="75" w:author="Will Grasmick" w:date="2016-02-29T12:03:00Z"/>
        </w:rPr>
      </w:pPr>
      <w:del w:id="76" w:author="Will Grasmick" w:date="2016-02-29T12:03:00Z">
        <w:r w:rsidDel="00C846F1">
          <w:delText xml:space="preserve">Create a hop </w:delText>
        </w:r>
        <w:r w:rsidR="00905BC8" w:rsidDel="00C846F1">
          <w:delText>from</w:delText>
        </w:r>
        <w:r w:rsidDel="00C846F1">
          <w:delText xml:space="preserve"> the </w:delText>
        </w:r>
        <w:r w:rsidDel="00C846F1">
          <w:rPr>
            <w:b/>
            <w:color w:val="1F497D" w:themeColor="text2"/>
          </w:rPr>
          <w:delText>Split Fields</w:delText>
        </w:r>
        <w:r w:rsidRPr="00B720D0" w:rsidDel="00C846F1">
          <w:rPr>
            <w:color w:val="1F497D" w:themeColor="text2"/>
          </w:rPr>
          <w:delText xml:space="preserve"> </w:delText>
        </w:r>
        <w:r w:rsidDel="00C846F1">
          <w:delText xml:space="preserve">step </w:delText>
        </w:r>
        <w:r w:rsidR="00905BC8" w:rsidDel="00C846F1">
          <w:delText>to</w:delText>
        </w:r>
        <w:r w:rsidDel="00C846F1">
          <w:delText xml:space="preserve"> the </w:delText>
        </w:r>
        <w:r w:rsidDel="00C846F1">
          <w:rPr>
            <w:b/>
            <w:color w:val="1F497D" w:themeColor="text2"/>
          </w:rPr>
          <w:delText xml:space="preserve">Calculate </w:delText>
        </w:r>
        <w:r w:rsidR="00357FBC" w:rsidDel="00C846F1">
          <w:rPr>
            <w:b/>
            <w:color w:val="1F497D" w:themeColor="text2"/>
          </w:rPr>
          <w:delText>Date Values</w:delText>
        </w:r>
        <w:r w:rsidDel="00C846F1">
          <w:delText xml:space="preserve"> step.</w:delText>
        </w:r>
      </w:del>
    </w:p>
    <w:p w:rsidR="00B57CE0" w:rsidDel="00C846F1" w:rsidRDefault="00B57CE0" w:rsidP="007C4F2A">
      <w:pPr>
        <w:pStyle w:val="PenNumbered"/>
        <w:ind w:left="450" w:hanging="450"/>
        <w:rPr>
          <w:del w:id="77" w:author="Will Grasmick" w:date="2016-02-29T12:03:00Z"/>
        </w:rPr>
      </w:pPr>
      <w:del w:id="78" w:author="Will Grasmick" w:date="2016-02-29T12:03:00Z">
        <w:r w:rsidDel="00C846F1">
          <w:delText xml:space="preserve">Double-click on the </w:delText>
        </w:r>
        <w:r w:rsidDel="00C846F1">
          <w:rPr>
            <w:rStyle w:val="PenScreenTextChar"/>
          </w:rPr>
          <w:delText>Split Fields</w:delText>
        </w:r>
        <w:r w:rsidDel="00C846F1">
          <w:delText xml:space="preserve"> step </w:delText>
        </w:r>
        <w:r w:rsidR="00905BC8" w:rsidDel="00C846F1">
          <w:delText>select</w:delText>
        </w:r>
        <w:r w:rsidDel="00C846F1">
          <w:delText xml:space="preserve"> </w:delText>
        </w:r>
        <w:r w:rsidR="007C4F2A" w:rsidRPr="007C4F2A" w:rsidDel="00C846F1">
          <w:rPr>
            <w:rStyle w:val="PenCodeLine"/>
          </w:rPr>
          <w:delText>v</w:delText>
        </w:r>
        <w:r w:rsidRPr="007C4F2A" w:rsidDel="00C846F1">
          <w:rPr>
            <w:rStyle w:val="PenCodeLine"/>
          </w:rPr>
          <w:delText>alue</w:delText>
        </w:r>
        <w:r w:rsidDel="00C846F1">
          <w:delText xml:space="preserve"> </w:delText>
        </w:r>
        <w:r w:rsidR="007C4F2A" w:rsidDel="00C846F1">
          <w:delText xml:space="preserve">for </w:delText>
        </w:r>
        <w:r w:rsidR="007C4F2A" w:rsidRPr="009C5300" w:rsidDel="00C846F1">
          <w:rPr>
            <w:rStyle w:val="PenScreenTextChar"/>
          </w:rPr>
          <w:delText>Field to split</w:delText>
        </w:r>
        <w:r w:rsidR="007C4F2A" w:rsidDel="00C846F1">
          <w:delText xml:space="preserve"> </w:delText>
        </w:r>
        <w:r w:rsidDel="00C846F1">
          <w:delText>and leave “</w:delText>
        </w:r>
        <w:r w:rsidRPr="007C4F2A" w:rsidDel="00C846F1">
          <w:rPr>
            <w:b/>
          </w:rPr>
          <w:delText>,</w:delText>
        </w:r>
        <w:r w:rsidDel="00C846F1">
          <w:delText xml:space="preserve">” as the </w:delText>
        </w:r>
        <w:r w:rsidRPr="007C4F2A" w:rsidDel="00C846F1">
          <w:rPr>
            <w:b/>
            <w:color w:val="1F497D" w:themeColor="text2"/>
          </w:rPr>
          <w:delText>Delimiter</w:delText>
        </w:r>
        <w:r w:rsidDel="00C846F1">
          <w:delText>.</w:delText>
        </w:r>
      </w:del>
    </w:p>
    <w:p w:rsidR="009C5300" w:rsidDel="00C846F1" w:rsidRDefault="00B57CE0" w:rsidP="00B57CE0">
      <w:pPr>
        <w:pStyle w:val="PenNumbered"/>
        <w:ind w:left="450" w:hanging="450"/>
        <w:rPr>
          <w:del w:id="79" w:author="Will Grasmick" w:date="2016-02-29T12:03:00Z"/>
        </w:rPr>
      </w:pPr>
      <w:del w:id="80" w:author="Will Grasmick" w:date="2016-02-29T12:03:00Z">
        <w:r w:rsidDel="00C846F1">
          <w:delText xml:space="preserve">In the </w:delText>
        </w:r>
        <w:r w:rsidRPr="00387AAE" w:rsidDel="00C846F1">
          <w:rPr>
            <w:b/>
            <w:color w:val="1F497D" w:themeColor="text2"/>
          </w:rPr>
          <w:delText>Fields</w:delText>
        </w:r>
        <w:r w:rsidRPr="00387AAE" w:rsidDel="00C846F1">
          <w:rPr>
            <w:color w:val="1F497D" w:themeColor="text2"/>
          </w:rPr>
          <w:delText xml:space="preserve"> </w:delText>
        </w:r>
        <w:r w:rsidDel="00C846F1">
          <w:delText xml:space="preserve">section add </w:delText>
        </w:r>
        <w:r w:rsidRPr="009C5300" w:rsidDel="00C846F1">
          <w:rPr>
            <w:rStyle w:val="PenCodeLine"/>
          </w:rPr>
          <w:delText>Date</w:delText>
        </w:r>
        <w:r w:rsidDel="00C846F1">
          <w:delText xml:space="preserve"> and </w:delText>
        </w:r>
        <w:r w:rsidR="009C5300" w:rsidRPr="009C5300" w:rsidDel="00C846F1">
          <w:rPr>
            <w:rStyle w:val="PenCodeLine"/>
          </w:rPr>
          <w:delText>Source_</w:delText>
        </w:r>
        <w:r w:rsidRPr="009C5300" w:rsidDel="00C846F1">
          <w:rPr>
            <w:rStyle w:val="PenCodeLine"/>
          </w:rPr>
          <w:delText>Number</w:delText>
        </w:r>
        <w:r w:rsidDel="00C846F1">
          <w:delText xml:space="preserve">.  </w:delText>
        </w:r>
      </w:del>
    </w:p>
    <w:p w:rsidR="00B57CE0" w:rsidDel="00C846F1" w:rsidRDefault="009C5300" w:rsidP="00146886">
      <w:pPr>
        <w:pStyle w:val="PenNumbered"/>
        <w:ind w:left="450" w:hanging="450"/>
        <w:rPr>
          <w:del w:id="81" w:author="Will Grasmick" w:date="2016-02-29T12:03:00Z"/>
        </w:rPr>
      </w:pPr>
      <w:del w:id="82" w:author="Will Grasmick" w:date="2016-02-29T12:03:00Z">
        <w:r w:rsidDel="00C846F1">
          <w:delText xml:space="preserve">Complete the </w:delText>
        </w:r>
        <w:r w:rsidRPr="009C5300" w:rsidDel="00C846F1">
          <w:rPr>
            <w:rStyle w:val="PenScreenTextChar"/>
          </w:rPr>
          <w:delText>Type</w:delText>
        </w:r>
        <w:r w:rsidDel="00C846F1">
          <w:delText xml:space="preserve">, </w:delText>
        </w:r>
        <w:r w:rsidRPr="009C5300" w:rsidDel="00C846F1">
          <w:rPr>
            <w:rStyle w:val="PenScreenTextChar"/>
          </w:rPr>
          <w:delText>Length</w:delText>
        </w:r>
        <w:r w:rsidDel="00C846F1">
          <w:delText xml:space="preserve"> and </w:delText>
        </w:r>
        <w:r w:rsidRPr="009C5300" w:rsidDel="00C846F1">
          <w:rPr>
            <w:rStyle w:val="PenScreenTextChar"/>
          </w:rPr>
          <w:delText>Format</w:delText>
        </w:r>
        <w:r w:rsidDel="00C846F1">
          <w:delText xml:space="preserve"> columns</w:delText>
        </w:r>
        <w:r w:rsidR="00B57CE0" w:rsidDel="00C846F1">
          <w:delText xml:space="preserve"> for these fields </w:delText>
        </w:r>
        <w:r w:rsidDel="00C846F1">
          <w:delText>to</w:delText>
        </w:r>
        <w:r w:rsidR="00B57CE0" w:rsidDel="00C846F1">
          <w:delText xml:space="preserve"> match the following screenshot:</w:delText>
        </w:r>
      </w:del>
    </w:p>
    <w:p w:rsidR="00B57CE0" w:rsidDel="00C846F1" w:rsidRDefault="009C5300" w:rsidP="00146886">
      <w:pPr>
        <w:pStyle w:val="PenNumbered"/>
        <w:numPr>
          <w:ilvl w:val="0"/>
          <w:numId w:val="0"/>
        </w:numPr>
        <w:ind w:left="450"/>
        <w:rPr>
          <w:del w:id="83" w:author="Will Grasmick" w:date="2016-02-29T12:03:00Z"/>
        </w:rPr>
      </w:pPr>
      <w:del w:id="84" w:author="Will Grasmick" w:date="2016-02-29T12:03:00Z">
        <w:r w:rsidDel="00C846F1">
          <w:rPr>
            <w:noProof/>
          </w:rPr>
          <w:drawing>
            <wp:inline distT="0" distB="0" distL="0" distR="0" wp14:anchorId="59DCE088" wp14:editId="099EA537">
              <wp:extent cx="4610100" cy="1872607"/>
              <wp:effectExtent l="19050" t="19050" r="1905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7559" cy="1875637"/>
                      </a:xfrm>
                      <a:prstGeom prst="rect">
                        <a:avLst/>
                      </a:prstGeom>
                      <a:ln>
                        <a:solidFill>
                          <a:schemeClr val="accent1"/>
                        </a:solidFill>
                      </a:ln>
                    </pic:spPr>
                  </pic:pic>
                </a:graphicData>
              </a:graphic>
            </wp:inline>
          </w:drawing>
        </w:r>
      </w:del>
    </w:p>
    <w:p w:rsidR="00B57CE0" w:rsidDel="00C846F1" w:rsidRDefault="00B57CE0" w:rsidP="00B57CE0">
      <w:pPr>
        <w:pStyle w:val="PenNumbered"/>
        <w:ind w:left="450" w:hanging="450"/>
        <w:rPr>
          <w:del w:id="85" w:author="Will Grasmick" w:date="2016-02-29T12:03:00Z"/>
        </w:rPr>
      </w:pPr>
      <w:del w:id="86" w:author="Will Grasmick" w:date="2016-02-29T12:03:00Z">
        <w:r w:rsidDel="00C846F1">
          <w:delText xml:space="preserve">Click </w:delText>
        </w:r>
        <w:r w:rsidRPr="009707A7" w:rsidDel="00C846F1">
          <w:rPr>
            <w:b/>
            <w:color w:val="1F497D" w:themeColor="text2"/>
          </w:rPr>
          <w:delText>OK</w:delText>
        </w:r>
        <w:r w:rsidDel="00C846F1">
          <w:delText xml:space="preserve"> to return to the canvas.</w:delText>
        </w:r>
        <w:r w:rsidR="009C5300" w:rsidDel="00C846F1">
          <w:delText xml:space="preserve">  The first part of your transformation should </w:delText>
        </w:r>
        <w:r w:rsidR="00066CEC" w:rsidDel="00C846F1">
          <w:delText xml:space="preserve">now </w:delText>
        </w:r>
        <w:r w:rsidR="009C5300" w:rsidDel="00C846F1">
          <w:delText>match the following</w:delText>
        </w:r>
        <w:r w:rsidR="00066CEC" w:rsidDel="00C846F1">
          <w:delText xml:space="preserve"> image</w:delText>
        </w:r>
        <w:r w:rsidR="009C5300" w:rsidDel="00C846F1">
          <w:delText>:</w:delText>
        </w:r>
      </w:del>
    </w:p>
    <w:p w:rsidR="009C5300" w:rsidDel="00C846F1" w:rsidRDefault="00DD1845" w:rsidP="009C5300">
      <w:pPr>
        <w:pStyle w:val="PenNumbered"/>
        <w:numPr>
          <w:ilvl w:val="0"/>
          <w:numId w:val="0"/>
        </w:numPr>
        <w:ind w:left="450"/>
        <w:rPr>
          <w:del w:id="87" w:author="Will Grasmick" w:date="2016-02-29T12:03:00Z"/>
        </w:rPr>
      </w:pPr>
      <w:del w:id="88" w:author="Will Grasmick" w:date="2016-02-29T12:03:00Z">
        <w:r w:rsidDel="00C846F1">
          <w:rPr>
            <w:noProof/>
          </w:rPr>
          <w:drawing>
            <wp:inline distT="0" distB="0" distL="0" distR="0" wp14:anchorId="2634E05C" wp14:editId="558FF7CC">
              <wp:extent cx="2889055" cy="1300444"/>
              <wp:effectExtent l="19050" t="19050" r="26035" b="146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9836" cy="1314299"/>
                      </a:xfrm>
                      <a:prstGeom prst="rect">
                        <a:avLst/>
                      </a:prstGeom>
                      <a:ln>
                        <a:solidFill>
                          <a:schemeClr val="accent1"/>
                        </a:solidFill>
                      </a:ln>
                    </pic:spPr>
                  </pic:pic>
                </a:graphicData>
              </a:graphic>
            </wp:inline>
          </w:drawing>
        </w:r>
      </w:del>
    </w:p>
    <w:p w:rsidR="00405A25" w:rsidDel="00C846F1" w:rsidRDefault="00405A25" w:rsidP="0091763A">
      <w:pPr>
        <w:pStyle w:val="PenNumbered"/>
        <w:numPr>
          <w:ilvl w:val="0"/>
          <w:numId w:val="0"/>
        </w:numPr>
        <w:ind w:left="450"/>
        <w:rPr>
          <w:del w:id="89" w:author="Will Grasmick" w:date="2016-02-29T12:03:00Z"/>
        </w:rPr>
      </w:pPr>
    </w:p>
    <w:p w:rsidR="00405A25" w:rsidRPr="002F174F" w:rsidDel="00C846F1" w:rsidRDefault="00405A25" w:rsidP="00405A25">
      <w:pPr>
        <w:pStyle w:val="PenNoteSubNumbered"/>
        <w:rPr>
          <w:del w:id="90" w:author="Will Grasmick" w:date="2016-02-29T12:03:00Z"/>
          <w:color w:val="1F497D" w:themeColor="text2"/>
        </w:rPr>
      </w:pPr>
      <w:del w:id="91" w:author="Will Grasmick" w:date="2016-02-29T12:03:00Z">
        <w:r w:rsidRPr="002F174F" w:rsidDel="00C846F1">
          <w:rPr>
            <w:noProof/>
            <w:color w:val="1F497D" w:themeColor="text2"/>
          </w:rPr>
          <w:drawing>
            <wp:anchor distT="0" distB="0" distL="114300" distR="114300" simplePos="0" relativeHeight="251682816" behindDoc="0" locked="0" layoutInCell="1" allowOverlap="1" wp14:anchorId="0F2226CD" wp14:editId="2C374A36">
              <wp:simplePos x="0" y="0"/>
              <wp:positionH relativeFrom="column">
                <wp:posOffset>1270</wp:posOffset>
              </wp:positionH>
              <wp:positionV relativeFrom="paragraph">
                <wp:posOffset>-2540</wp:posOffset>
              </wp:positionV>
              <wp:extent cx="420370" cy="530225"/>
              <wp:effectExtent l="0" t="0" r="0" b="3175"/>
              <wp:wrapSquare wrapText="r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C846F1">
          <w:rPr>
            <w:color w:val="1F497D" w:themeColor="text2"/>
          </w:rPr>
          <w:delText xml:space="preserve">Previously in Part 1, Exercise 1, we </w:delText>
        </w:r>
        <w:r w:rsidRPr="002F174F" w:rsidDel="00C846F1">
          <w:rPr>
            <w:color w:val="1F497D" w:themeColor="text2"/>
          </w:rPr>
          <w:delText>use</w:delText>
        </w:r>
        <w:r w:rsidDel="00C846F1">
          <w:rPr>
            <w:color w:val="1F497D" w:themeColor="text2"/>
          </w:rPr>
          <w:delText>d</w:delText>
        </w:r>
        <w:r w:rsidRPr="002F174F" w:rsidDel="00C846F1">
          <w:rPr>
            <w:color w:val="1F497D" w:themeColor="text2"/>
          </w:rPr>
          <w:delText xml:space="preserve"> a lookup file </w:delText>
        </w:r>
        <w:r w:rsidDel="00C846F1">
          <w:rPr>
            <w:color w:val="1F497D" w:themeColor="text2"/>
          </w:rPr>
          <w:delText xml:space="preserve">on the Pentaho server </w:delText>
        </w:r>
        <w:r w:rsidRPr="002F174F" w:rsidDel="00C846F1">
          <w:rPr>
            <w:color w:val="1F497D" w:themeColor="text2"/>
          </w:rPr>
          <w:delText xml:space="preserve">to map the Area Code to State, Country, and Time Zone. </w:delText>
        </w:r>
        <w:r w:rsidR="00505E7B" w:rsidDel="00C846F1">
          <w:rPr>
            <w:color w:val="1F497D" w:themeColor="text2"/>
          </w:rPr>
          <w:delText>Now we will</w:delText>
        </w:r>
        <w:r w:rsidR="008812B2" w:rsidDel="00C846F1">
          <w:rPr>
            <w:color w:val="1F497D" w:themeColor="text2"/>
          </w:rPr>
          <w:delText xml:space="preserve"> use </w:delText>
        </w:r>
        <w:r w:rsidR="008B34E6" w:rsidDel="00C846F1">
          <w:rPr>
            <w:color w:val="1F497D" w:themeColor="text2"/>
          </w:rPr>
          <w:delText>a</w:delText>
        </w:r>
        <w:r w:rsidDel="00C846F1">
          <w:rPr>
            <w:color w:val="1F497D" w:themeColor="text2"/>
          </w:rPr>
          <w:delText xml:space="preserve"> </w:delText>
        </w:r>
        <w:r w:rsidR="00FB051C" w:rsidDel="00C846F1">
          <w:rPr>
            <w:color w:val="1F497D" w:themeColor="text2"/>
          </w:rPr>
          <w:delText>lookup file</w:delText>
        </w:r>
        <w:r w:rsidR="00F16976" w:rsidDel="00C846F1">
          <w:rPr>
            <w:color w:val="1F497D" w:themeColor="text2"/>
          </w:rPr>
          <w:delText xml:space="preserve"> that is</w:delText>
        </w:r>
        <w:r w:rsidR="008B34E6" w:rsidDel="00C846F1">
          <w:rPr>
            <w:color w:val="1F497D" w:themeColor="text2"/>
          </w:rPr>
          <w:delText xml:space="preserve"> same in data and structure</w:delText>
        </w:r>
        <w:r w:rsidR="00F16976" w:rsidDel="00C846F1">
          <w:rPr>
            <w:color w:val="1F497D" w:themeColor="text2"/>
          </w:rPr>
          <w:delText>, but</w:delText>
        </w:r>
        <w:r w:rsidDel="00C846F1">
          <w:rPr>
            <w:color w:val="1F497D" w:themeColor="text2"/>
          </w:rPr>
          <w:delText xml:space="preserve"> is placed on </w:delText>
        </w:r>
        <w:r w:rsidR="00FB051C" w:rsidDel="00C846F1">
          <w:rPr>
            <w:color w:val="1F497D" w:themeColor="text2"/>
          </w:rPr>
          <w:delText xml:space="preserve">the Hadoop file system </w:delText>
        </w:r>
        <w:r w:rsidDel="00C846F1">
          <w:rPr>
            <w:color w:val="1F497D" w:themeColor="text2"/>
          </w:rPr>
          <w:delText xml:space="preserve">HDFS. </w:delText>
        </w:r>
      </w:del>
    </w:p>
    <w:p w:rsidR="00405A25" w:rsidDel="00C846F1" w:rsidRDefault="00405A25" w:rsidP="0091763A">
      <w:pPr>
        <w:pStyle w:val="PenNumbered"/>
        <w:numPr>
          <w:ilvl w:val="0"/>
          <w:numId w:val="0"/>
        </w:numPr>
        <w:ind w:left="450"/>
        <w:rPr>
          <w:del w:id="92" w:author="Will Grasmick" w:date="2016-02-29T12:03:00Z"/>
        </w:rPr>
      </w:pPr>
    </w:p>
    <w:p w:rsidR="008E4220" w:rsidDel="00C846F1" w:rsidRDefault="008E4220" w:rsidP="008E4220">
      <w:pPr>
        <w:pStyle w:val="PenNumbered"/>
        <w:ind w:left="450" w:hanging="450"/>
        <w:rPr>
          <w:del w:id="93" w:author="Will Grasmick" w:date="2016-02-29T12:03:00Z"/>
        </w:rPr>
      </w:pPr>
      <w:del w:id="94" w:author="Will Grasmick" w:date="2016-02-29T12:03:00Z">
        <w:r w:rsidDel="00C846F1">
          <w:delText xml:space="preserve">Expand the </w:delText>
        </w:r>
        <w:r w:rsidDel="00C846F1">
          <w:rPr>
            <w:rStyle w:val="PenScreenTextChar"/>
          </w:rPr>
          <w:delText>Big Data</w:delText>
        </w:r>
        <w:r w:rsidDel="00C846F1">
          <w:delText xml:space="preserve"> folder and select and drag the </w:delText>
        </w:r>
        <w:r w:rsidDel="00C846F1">
          <w:rPr>
            <w:rStyle w:val="PenScreenTextChar"/>
          </w:rPr>
          <w:delText>Hadoop File Input</w:delText>
        </w:r>
        <w:r w:rsidDel="00C846F1">
          <w:delText xml:space="preserve"> step onto the canvas directly above the Stream Lookup step.</w:delText>
        </w:r>
      </w:del>
    </w:p>
    <w:p w:rsidR="008E4220" w:rsidDel="00C846F1" w:rsidRDefault="008E4220" w:rsidP="008E4220">
      <w:pPr>
        <w:pStyle w:val="PenNumbered"/>
        <w:ind w:left="450" w:hanging="450"/>
        <w:rPr>
          <w:del w:id="95" w:author="Will Grasmick" w:date="2016-02-29T12:03:00Z"/>
        </w:rPr>
      </w:pPr>
      <w:del w:id="96" w:author="Will Grasmick" w:date="2016-02-29T12:03:00Z">
        <w:r w:rsidDel="00C846F1">
          <w:delText xml:space="preserve">Create a hop from the </w:delText>
        </w:r>
        <w:r w:rsidDel="00C846F1">
          <w:rPr>
            <w:b/>
            <w:color w:val="1F497D" w:themeColor="text2"/>
          </w:rPr>
          <w:delText>Hadoop File Input</w:delText>
        </w:r>
        <w:r w:rsidRPr="00E13E7D" w:rsidDel="00C846F1">
          <w:rPr>
            <w:color w:val="1F497D" w:themeColor="text2"/>
          </w:rPr>
          <w:delText xml:space="preserve"> </w:delText>
        </w:r>
        <w:r w:rsidDel="00C846F1">
          <w:delText xml:space="preserve">step to the </w:delText>
        </w:r>
        <w:r w:rsidDel="00C846F1">
          <w:rPr>
            <w:rStyle w:val="PenScreenTextChar"/>
          </w:rPr>
          <w:delText>Stream Lookup</w:delText>
        </w:r>
        <w:r w:rsidDel="00C846F1">
          <w:delText xml:space="preserve"> step.</w:delText>
        </w:r>
      </w:del>
    </w:p>
    <w:p w:rsidR="008E4220" w:rsidDel="00C846F1" w:rsidRDefault="008E4220" w:rsidP="008E4220">
      <w:pPr>
        <w:pStyle w:val="PenNumbered"/>
        <w:ind w:left="450" w:hanging="450"/>
        <w:rPr>
          <w:del w:id="97" w:author="Will Grasmick" w:date="2016-02-29T12:03:00Z"/>
        </w:rPr>
      </w:pPr>
      <w:del w:id="98" w:author="Will Grasmick" w:date="2016-02-29T12:03:00Z">
        <w:r w:rsidDel="00C846F1">
          <w:delText xml:space="preserve">Double-click on the </w:delText>
        </w:r>
        <w:r w:rsidDel="00C846F1">
          <w:rPr>
            <w:rStyle w:val="PenScreenTextChar"/>
          </w:rPr>
          <w:delText>Hadoop File Input</w:delText>
        </w:r>
        <w:r w:rsidDel="00C846F1">
          <w:delText xml:space="preserve"> step to open its properties.</w:delText>
        </w:r>
      </w:del>
    </w:p>
    <w:p w:rsidR="00DD1845" w:rsidDel="00C846F1" w:rsidRDefault="00DD1845" w:rsidP="008E4220">
      <w:pPr>
        <w:pStyle w:val="PenNumbered"/>
        <w:ind w:left="450" w:hanging="450"/>
        <w:rPr>
          <w:del w:id="99" w:author="Will Grasmick" w:date="2016-02-29T12:03:00Z"/>
        </w:rPr>
      </w:pPr>
      <w:del w:id="100" w:author="Will Grasmick" w:date="2016-02-29T12:03:00Z">
        <w:r w:rsidDel="00C846F1">
          <w:delText>Select the cell beneath the “Environment” header on the file tab and select “Hadoop Cluster” from the drop down.</w:delText>
        </w:r>
      </w:del>
    </w:p>
    <w:p w:rsidR="008E4220" w:rsidDel="00C846F1" w:rsidRDefault="00DD1845" w:rsidP="008E4220">
      <w:pPr>
        <w:pStyle w:val="PenNumbered"/>
        <w:ind w:left="450" w:hanging="450"/>
        <w:rPr>
          <w:del w:id="101" w:author="Will Grasmick" w:date="2016-02-29T12:03:00Z"/>
        </w:rPr>
      </w:pPr>
      <w:del w:id="102" w:author="Will Grasmick" w:date="2016-02-29T12:03:00Z">
        <w:r w:rsidDel="00C846F1">
          <w:delText xml:space="preserve">Select the cell beneath the “File/Folder” step and select the </w:delText>
        </w:r>
        <w:r w:rsidDel="00C846F1">
          <w:rPr>
            <w:noProof/>
          </w:rPr>
          <w:drawing>
            <wp:inline distT="0" distB="0" distL="0" distR="0" wp14:anchorId="6026B4E2" wp14:editId="47F635F1">
              <wp:extent cx="266667" cy="219048"/>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667" cy="219048"/>
                      </a:xfrm>
                      <a:prstGeom prst="rect">
                        <a:avLst/>
                      </a:prstGeom>
                    </pic:spPr>
                  </pic:pic>
                </a:graphicData>
              </a:graphic>
            </wp:inline>
          </w:drawing>
        </w:r>
        <w:r w:rsidDel="00C846F1">
          <w:delText xml:space="preserve"> button.</w:delText>
        </w:r>
      </w:del>
    </w:p>
    <w:p w:rsidR="008E4220" w:rsidDel="00C846F1" w:rsidRDefault="008E4220" w:rsidP="008E4220">
      <w:pPr>
        <w:pStyle w:val="PenNumbered"/>
        <w:ind w:left="450" w:hanging="450"/>
        <w:rPr>
          <w:del w:id="103" w:author="Will Grasmick" w:date="2016-02-29T12:03:00Z"/>
        </w:rPr>
      </w:pPr>
      <w:del w:id="104" w:author="Will Grasmick" w:date="2016-02-29T12:03:00Z">
        <w:r w:rsidDel="00C846F1">
          <w:delText>Browse to the following HDFS directory</w:delText>
        </w:r>
        <w:r w:rsidR="00DD1845" w:rsidDel="00C846F1">
          <w:delText xml:space="preserve">, </w:delText>
        </w:r>
        <w:r w:rsidRPr="003C59E8" w:rsidDel="00C846F1">
          <w:rPr>
            <w:rStyle w:val="PenCodeLine"/>
          </w:rPr>
          <w:delText>/callrecords/reference</w:delText>
        </w:r>
        <w:r w:rsidDel="00C846F1">
          <w:rPr>
            <w:rStyle w:val="PenCodeLine"/>
          </w:rPr>
          <w:delText xml:space="preserve"> </w:delText>
        </w:r>
        <w:r w:rsidDel="00C846F1">
          <w:delText xml:space="preserve">and select the file </w:delText>
        </w:r>
        <w:r w:rsidRPr="00736033" w:rsidDel="00C846F1">
          <w:rPr>
            <w:rFonts w:ascii="Courier New" w:hAnsi="Courier New" w:cs="Courier New"/>
          </w:rPr>
          <w:delText>areacodes.csv</w:delText>
        </w:r>
        <w:r w:rsidDel="00C846F1">
          <w:delText xml:space="preserve"> and then click the </w:delText>
        </w:r>
        <w:r w:rsidDel="00C846F1">
          <w:rPr>
            <w:rStyle w:val="PenScreenTextChar"/>
          </w:rPr>
          <w:delText>OK</w:delText>
        </w:r>
        <w:r w:rsidDel="00C846F1">
          <w:delText xml:space="preserve"> button.</w:delText>
        </w:r>
      </w:del>
    </w:p>
    <w:p w:rsidR="008E4220" w:rsidDel="00C846F1" w:rsidRDefault="008E4220" w:rsidP="008E4220">
      <w:pPr>
        <w:pStyle w:val="PenNumbered"/>
        <w:ind w:left="450" w:hanging="450"/>
        <w:rPr>
          <w:del w:id="105" w:author="Will Grasmick" w:date="2016-02-29T12:03:00Z"/>
        </w:rPr>
      </w:pPr>
      <w:del w:id="106" w:author="Will Grasmick" w:date="2016-02-29T12:03:00Z">
        <w:r w:rsidDel="00C846F1">
          <w:delText xml:space="preserve">Your </w:delText>
        </w:r>
        <w:r w:rsidRPr="00736033" w:rsidDel="00C846F1">
          <w:rPr>
            <w:b/>
            <w:color w:val="1F497D" w:themeColor="text2"/>
          </w:rPr>
          <w:delText>Hadoop File Input</w:delText>
        </w:r>
        <w:r w:rsidRPr="00736033" w:rsidDel="00C846F1">
          <w:rPr>
            <w:color w:val="1F497D" w:themeColor="text2"/>
          </w:rPr>
          <w:delText xml:space="preserve"> </w:delText>
        </w:r>
        <w:r w:rsidDel="00C846F1">
          <w:delText>dialog box should match the following image:</w:delText>
        </w:r>
      </w:del>
    </w:p>
    <w:p w:rsidR="008E4220" w:rsidDel="00C846F1" w:rsidRDefault="00DD1845" w:rsidP="008E4220">
      <w:pPr>
        <w:pStyle w:val="PenNumbered"/>
        <w:numPr>
          <w:ilvl w:val="0"/>
          <w:numId w:val="0"/>
        </w:numPr>
        <w:ind w:left="288" w:firstLine="162"/>
        <w:rPr>
          <w:del w:id="107" w:author="Will Grasmick" w:date="2016-02-29T12:03:00Z"/>
        </w:rPr>
      </w:pPr>
      <w:del w:id="108" w:author="Will Grasmick" w:date="2016-02-29T12:03:00Z">
        <w:r w:rsidDel="00C846F1">
          <w:rPr>
            <w:noProof/>
          </w:rPr>
          <w:drawing>
            <wp:inline distT="0" distB="0" distL="0" distR="0" wp14:anchorId="4B803159" wp14:editId="0FF1F229">
              <wp:extent cx="3764186" cy="1182254"/>
              <wp:effectExtent l="19050" t="19050" r="27305" b="184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0970" cy="1193807"/>
                      </a:xfrm>
                      <a:prstGeom prst="rect">
                        <a:avLst/>
                      </a:prstGeom>
                      <a:ln>
                        <a:solidFill>
                          <a:schemeClr val="accent1"/>
                        </a:solidFill>
                      </a:ln>
                    </pic:spPr>
                  </pic:pic>
                </a:graphicData>
              </a:graphic>
            </wp:inline>
          </w:drawing>
        </w:r>
      </w:del>
    </w:p>
    <w:p w:rsidR="008E4220" w:rsidDel="00C846F1" w:rsidRDefault="008E4220" w:rsidP="008E4220">
      <w:pPr>
        <w:pStyle w:val="PenNumbered"/>
        <w:ind w:left="450" w:hanging="450"/>
        <w:rPr>
          <w:del w:id="109" w:author="Will Grasmick" w:date="2016-02-29T12:03:00Z"/>
        </w:rPr>
      </w:pPr>
      <w:del w:id="110" w:author="Will Grasmick" w:date="2016-02-29T12:03:00Z">
        <w:r w:rsidDel="00C846F1">
          <w:delText xml:space="preserve">Click on the </w:delText>
        </w:r>
        <w:r w:rsidDel="00C846F1">
          <w:rPr>
            <w:rStyle w:val="PenScreenTextChar"/>
          </w:rPr>
          <w:delText>Content</w:delText>
        </w:r>
        <w:r w:rsidDel="00C846F1">
          <w:delText xml:space="preserve"> tab.</w:delText>
        </w:r>
      </w:del>
    </w:p>
    <w:p w:rsidR="008E4220" w:rsidDel="00C846F1" w:rsidRDefault="008E4220" w:rsidP="008E4220">
      <w:pPr>
        <w:pStyle w:val="PenNumbered"/>
        <w:ind w:left="450" w:hanging="450"/>
        <w:rPr>
          <w:del w:id="111" w:author="Will Grasmick" w:date="2016-02-29T12:03:00Z"/>
          <w:rStyle w:val="PenScreenTextChar"/>
          <w:b w:val="0"/>
          <w:color w:val="333E48"/>
        </w:rPr>
      </w:pPr>
      <w:del w:id="112" w:author="Will Grasmick" w:date="2016-02-29T12:03:00Z">
        <w:r w:rsidDel="00C846F1">
          <w:rPr>
            <w:rStyle w:val="PenScreenTextChar"/>
            <w:b w:val="0"/>
            <w:color w:val="333E48"/>
          </w:rPr>
          <w:delText xml:space="preserve">Change the </w:delText>
        </w:r>
        <w:r w:rsidRPr="00B0561E" w:rsidDel="00C846F1">
          <w:rPr>
            <w:rStyle w:val="PenScreenTextChar"/>
          </w:rPr>
          <w:delText>Separator</w:delText>
        </w:r>
        <w:r w:rsidRPr="00B0561E" w:rsidDel="00C846F1">
          <w:rPr>
            <w:rStyle w:val="PenScreenTextChar"/>
            <w:b w:val="0"/>
          </w:rPr>
          <w:delText xml:space="preserve"> </w:delText>
        </w:r>
        <w:r w:rsidDel="00C846F1">
          <w:rPr>
            <w:rStyle w:val="PenScreenTextChar"/>
            <w:b w:val="0"/>
            <w:color w:val="333E48"/>
          </w:rPr>
          <w:delText xml:space="preserve">field to a comma </w:delText>
        </w:r>
        <w:r w:rsidRPr="008E4220" w:rsidDel="00C846F1">
          <w:rPr>
            <w:rStyle w:val="PenCodeLine"/>
          </w:rPr>
          <w:delText>,</w:delText>
        </w:r>
        <w:r w:rsidDel="00C846F1">
          <w:rPr>
            <w:rStyle w:val="PenScreenTextChar"/>
            <w:b w:val="0"/>
            <w:color w:val="333E48"/>
          </w:rPr>
          <w:delText>.</w:delText>
        </w:r>
      </w:del>
    </w:p>
    <w:p w:rsidR="008E4220" w:rsidDel="00C846F1" w:rsidRDefault="008E4220" w:rsidP="008E4220">
      <w:pPr>
        <w:pStyle w:val="PenNumbered"/>
        <w:ind w:left="450" w:hanging="450"/>
        <w:rPr>
          <w:del w:id="113" w:author="Will Grasmick" w:date="2016-02-29T12:03:00Z"/>
          <w:rStyle w:val="PenScreenTextChar"/>
          <w:b w:val="0"/>
          <w:color w:val="333E48"/>
        </w:rPr>
      </w:pPr>
      <w:del w:id="114" w:author="Will Grasmick" w:date="2016-02-29T12:03:00Z">
        <w:r w:rsidDel="00C846F1">
          <w:rPr>
            <w:rStyle w:val="PenScreenTextChar"/>
            <w:b w:val="0"/>
            <w:color w:val="333E48"/>
          </w:rPr>
          <w:delText xml:space="preserve">Click on the </w:delText>
        </w:r>
        <w:r w:rsidRPr="00FD1330" w:rsidDel="00C846F1">
          <w:rPr>
            <w:rStyle w:val="PenScreenTextChar"/>
          </w:rPr>
          <w:delText>Fields</w:delText>
        </w:r>
        <w:r w:rsidRPr="00FD1330" w:rsidDel="00C846F1">
          <w:rPr>
            <w:rStyle w:val="PenScreenTextChar"/>
            <w:b w:val="0"/>
          </w:rPr>
          <w:delText xml:space="preserve"> </w:delText>
        </w:r>
        <w:r w:rsidDel="00C846F1">
          <w:rPr>
            <w:rStyle w:val="PenScreenTextChar"/>
            <w:b w:val="0"/>
            <w:color w:val="333E48"/>
          </w:rPr>
          <w:delText>tab.</w:delText>
        </w:r>
      </w:del>
    </w:p>
    <w:p w:rsidR="008E4220" w:rsidDel="00C846F1" w:rsidRDefault="008E4220" w:rsidP="008E4220">
      <w:pPr>
        <w:pStyle w:val="PenNumbered"/>
        <w:ind w:left="450" w:hanging="450"/>
        <w:rPr>
          <w:del w:id="115" w:author="Will Grasmick" w:date="2016-02-29T12:03:00Z"/>
          <w:rStyle w:val="PenScreenTextChar"/>
          <w:b w:val="0"/>
          <w:color w:val="333E48"/>
        </w:rPr>
      </w:pPr>
      <w:del w:id="116" w:author="Will Grasmick" w:date="2016-02-29T12:03:00Z">
        <w:r w:rsidDel="00C846F1">
          <w:rPr>
            <w:rStyle w:val="PenScreenTextChar"/>
            <w:b w:val="0"/>
            <w:color w:val="333E48"/>
          </w:rPr>
          <w:delText xml:space="preserve">Click the </w:delText>
        </w:r>
        <w:r w:rsidRPr="00FD1330" w:rsidDel="00C846F1">
          <w:rPr>
            <w:rStyle w:val="PenScreenTextChar"/>
          </w:rPr>
          <w:delText>Get Fields</w:delText>
        </w:r>
        <w:r w:rsidDel="00C846F1">
          <w:rPr>
            <w:rStyle w:val="PenScreenTextChar"/>
            <w:b w:val="0"/>
            <w:color w:val="333E48"/>
          </w:rPr>
          <w:delText xml:space="preserve"> button and sample </w:delText>
        </w:r>
        <w:r w:rsidRPr="008E4220" w:rsidDel="00C846F1">
          <w:rPr>
            <w:rStyle w:val="PenCodeLine"/>
          </w:rPr>
          <w:delText>5000</w:delText>
        </w:r>
        <w:r w:rsidDel="00C846F1">
          <w:rPr>
            <w:rStyle w:val="PenScreenTextChar"/>
            <w:b w:val="0"/>
            <w:color w:val="333E48"/>
          </w:rPr>
          <w:delText xml:space="preserve"> records.</w:delText>
        </w:r>
      </w:del>
    </w:p>
    <w:p w:rsidR="008E4220" w:rsidDel="00C846F1" w:rsidRDefault="008E4220" w:rsidP="008E4220">
      <w:pPr>
        <w:pStyle w:val="PenNumbered"/>
        <w:ind w:left="450" w:hanging="450"/>
        <w:rPr>
          <w:del w:id="117" w:author="Will Grasmick" w:date="2016-02-29T12:03:00Z"/>
          <w:rStyle w:val="PenScreenTextChar"/>
          <w:b w:val="0"/>
          <w:color w:val="333E48"/>
        </w:rPr>
      </w:pPr>
      <w:del w:id="118" w:author="Will Grasmick" w:date="2016-02-29T12:03:00Z">
        <w:r w:rsidDel="00C846F1">
          <w:rPr>
            <w:rStyle w:val="PenScreenTextChar"/>
            <w:b w:val="0"/>
            <w:color w:val="333E48"/>
          </w:rPr>
          <w:delText xml:space="preserve">Change the </w:delText>
        </w:r>
        <w:r w:rsidRPr="008E4220" w:rsidDel="00C846F1">
          <w:rPr>
            <w:rStyle w:val="PenCodeLine"/>
          </w:rPr>
          <w:delText>Area_Code</w:delText>
        </w:r>
        <w:r w:rsidDel="00C846F1">
          <w:rPr>
            <w:rStyle w:val="PenScreenTextChar"/>
            <w:b w:val="0"/>
            <w:color w:val="333E48"/>
          </w:rPr>
          <w:delText xml:space="preserve"> </w:delText>
        </w:r>
        <w:r w:rsidRPr="008E4220" w:rsidDel="00C846F1">
          <w:rPr>
            <w:rStyle w:val="PenScreenTextChar"/>
          </w:rPr>
          <w:delText>Type</w:delText>
        </w:r>
        <w:r w:rsidDel="00C846F1">
          <w:rPr>
            <w:rStyle w:val="PenScreenTextChar"/>
            <w:b w:val="0"/>
            <w:color w:val="333E48"/>
          </w:rPr>
          <w:delText xml:space="preserve"> from </w:delText>
        </w:r>
        <w:r w:rsidRPr="008E4220" w:rsidDel="00C846F1">
          <w:rPr>
            <w:rStyle w:val="PenCodeLine"/>
          </w:rPr>
          <w:delText>Integer</w:delText>
        </w:r>
        <w:r w:rsidDel="00C846F1">
          <w:rPr>
            <w:rStyle w:val="PenScreenTextChar"/>
            <w:b w:val="0"/>
            <w:color w:val="333E48"/>
          </w:rPr>
          <w:delText xml:space="preserve"> to </w:delText>
        </w:r>
        <w:r w:rsidRPr="008E4220" w:rsidDel="00C846F1">
          <w:rPr>
            <w:rStyle w:val="PenCodeLine"/>
          </w:rPr>
          <w:delText>String</w:delText>
        </w:r>
        <w:r w:rsidDel="00C846F1">
          <w:rPr>
            <w:rStyle w:val="PenScreenTextChar"/>
            <w:b w:val="0"/>
            <w:color w:val="333E48"/>
          </w:rPr>
          <w:delText>.</w:delText>
        </w:r>
      </w:del>
    </w:p>
    <w:p w:rsidR="008E4220" w:rsidDel="00C846F1" w:rsidRDefault="0056608E" w:rsidP="008E4220">
      <w:pPr>
        <w:pStyle w:val="PenNumbered"/>
        <w:ind w:left="450" w:hanging="450"/>
        <w:rPr>
          <w:del w:id="119" w:author="Will Grasmick" w:date="2016-02-29T12:03:00Z"/>
          <w:rStyle w:val="PenScreenTextChar"/>
          <w:b w:val="0"/>
          <w:color w:val="333E48"/>
        </w:rPr>
      </w:pPr>
      <w:del w:id="120" w:author="Will Grasmick" w:date="2016-02-29T12:03:00Z">
        <w:r w:rsidDel="00C846F1">
          <w:rPr>
            <w:rStyle w:val="PenScreenTextChar"/>
            <w:b w:val="0"/>
            <w:color w:val="333E48"/>
          </w:rPr>
          <w:delText>The dialog box should look</w:delText>
        </w:r>
        <w:r w:rsidR="008E4220" w:rsidDel="00C846F1">
          <w:rPr>
            <w:rStyle w:val="PenScreenTextChar"/>
            <w:b w:val="0"/>
            <w:color w:val="333E48"/>
          </w:rPr>
          <w:delText xml:space="preserve"> like this:</w:delText>
        </w:r>
      </w:del>
    </w:p>
    <w:p w:rsidR="008E4220" w:rsidRPr="004850EC" w:rsidDel="00C846F1" w:rsidRDefault="0056608E" w:rsidP="008E4220">
      <w:pPr>
        <w:pStyle w:val="PenNumbered"/>
        <w:numPr>
          <w:ilvl w:val="0"/>
          <w:numId w:val="0"/>
        </w:numPr>
        <w:ind w:left="450"/>
        <w:rPr>
          <w:del w:id="121" w:author="Will Grasmick" w:date="2016-02-29T12:03:00Z"/>
          <w:rStyle w:val="PenScreenTextChar"/>
          <w:b w:val="0"/>
          <w:color w:val="333E48"/>
        </w:rPr>
      </w:pPr>
      <w:del w:id="122" w:author="Will Grasmick" w:date="2016-02-29T12:03:00Z">
        <w:r w:rsidRPr="0056608E" w:rsidDel="00C846F1">
          <w:rPr>
            <w:noProof/>
          </w:rPr>
          <w:delText xml:space="preserve"> </w:delText>
        </w:r>
        <w:r w:rsidDel="00C846F1">
          <w:rPr>
            <w:noProof/>
          </w:rPr>
          <w:drawing>
            <wp:inline distT="0" distB="0" distL="0" distR="0" wp14:anchorId="4FE3C5AB" wp14:editId="7023027E">
              <wp:extent cx="3825894" cy="1126922"/>
              <wp:effectExtent l="19050" t="19050" r="22225" b="165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6374" cy="1132954"/>
                      </a:xfrm>
                      <a:prstGeom prst="rect">
                        <a:avLst/>
                      </a:prstGeom>
                      <a:ln>
                        <a:solidFill>
                          <a:schemeClr val="accent1"/>
                        </a:solidFill>
                      </a:ln>
                    </pic:spPr>
                  </pic:pic>
                </a:graphicData>
              </a:graphic>
            </wp:inline>
          </w:drawing>
        </w:r>
      </w:del>
    </w:p>
    <w:p w:rsidR="008E4220" w:rsidDel="00C846F1" w:rsidRDefault="008E4220" w:rsidP="008E4220">
      <w:pPr>
        <w:pStyle w:val="PenNumbered"/>
        <w:ind w:left="450" w:hanging="450"/>
        <w:rPr>
          <w:del w:id="123" w:author="Will Grasmick" w:date="2016-02-29T12:03:00Z"/>
        </w:rPr>
      </w:pPr>
      <w:del w:id="124" w:author="Will Grasmick" w:date="2016-02-29T12:03:00Z">
        <w:r w:rsidDel="00C846F1">
          <w:delText xml:space="preserve">Click </w:delText>
        </w:r>
        <w:r w:rsidRPr="009707A7" w:rsidDel="00C846F1">
          <w:rPr>
            <w:b/>
            <w:color w:val="1F497D" w:themeColor="text2"/>
          </w:rPr>
          <w:delText>OK</w:delText>
        </w:r>
        <w:r w:rsidDel="00C846F1">
          <w:delText xml:space="preserve"> to return to the canvas.</w:delText>
        </w:r>
      </w:del>
    </w:p>
    <w:p w:rsidR="0070713B" w:rsidDel="00C846F1" w:rsidRDefault="0070713B" w:rsidP="0091763A">
      <w:pPr>
        <w:pStyle w:val="PenNumbered"/>
        <w:numPr>
          <w:ilvl w:val="0"/>
          <w:numId w:val="0"/>
        </w:numPr>
        <w:ind w:left="450"/>
        <w:rPr>
          <w:del w:id="125" w:author="Will Grasmick" w:date="2016-02-29T12:03:00Z"/>
        </w:rPr>
      </w:pPr>
    </w:p>
    <w:p w:rsidR="0070713B" w:rsidRPr="0091763A" w:rsidDel="00C846F1" w:rsidRDefault="0070713B" w:rsidP="0091763A">
      <w:pPr>
        <w:pStyle w:val="PenNoteSubNumbered"/>
        <w:rPr>
          <w:del w:id="126" w:author="Will Grasmick" w:date="2016-02-29T12:03:00Z"/>
          <w:color w:val="1F497D" w:themeColor="text2"/>
        </w:rPr>
      </w:pPr>
      <w:del w:id="127" w:author="Will Grasmick" w:date="2016-02-29T12:03:00Z">
        <w:r w:rsidRPr="0091763A" w:rsidDel="00C846F1">
          <w:rPr>
            <w:noProof/>
            <w:color w:val="1F497D" w:themeColor="text2"/>
          </w:rPr>
          <w:drawing>
            <wp:anchor distT="0" distB="0" distL="114300" distR="114300" simplePos="0" relativeHeight="251684864" behindDoc="0" locked="0" layoutInCell="1" allowOverlap="1" wp14:anchorId="0A237FA8" wp14:editId="0EE50875">
              <wp:simplePos x="0" y="0"/>
              <wp:positionH relativeFrom="column">
                <wp:posOffset>1270</wp:posOffset>
              </wp:positionH>
              <wp:positionV relativeFrom="paragraph">
                <wp:posOffset>-2540</wp:posOffset>
              </wp:positionV>
              <wp:extent cx="420370" cy="530225"/>
              <wp:effectExtent l="0" t="0" r="0" b="3175"/>
              <wp:wrapSquare wrapText="r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sidDel="00C846F1">
          <w:rPr>
            <w:color w:val="1F497D" w:themeColor="text2"/>
          </w:rPr>
          <w:delText xml:space="preserve">Previously in Part 1, Exercise 1, the </w:delText>
        </w:r>
        <w:r w:rsidRPr="0091763A" w:rsidDel="00C846F1">
          <w:rPr>
            <w:b/>
            <w:color w:val="1F497D" w:themeColor="text2"/>
          </w:rPr>
          <w:delText>Stream Lookup</w:delText>
        </w:r>
        <w:r w:rsidRPr="0091763A" w:rsidDel="00C846F1">
          <w:rPr>
            <w:color w:val="1F497D" w:themeColor="text2"/>
          </w:rPr>
          <w:delText xml:space="preserve"> step used CSV input </w:delText>
        </w:r>
        <w:r w:rsidR="005E4624" w:rsidDel="00C846F1">
          <w:rPr>
            <w:color w:val="1F497D" w:themeColor="text2"/>
          </w:rPr>
          <w:delText>from a step nam</w:delText>
        </w:r>
        <w:r w:rsidRPr="0091763A" w:rsidDel="00C846F1">
          <w:rPr>
            <w:color w:val="1F497D" w:themeColor="text2"/>
          </w:rPr>
          <w:delText xml:space="preserve">ed ‘Lookup Area Codes’. This should be changed to reference the new </w:delText>
        </w:r>
        <w:r w:rsidDel="00C846F1">
          <w:rPr>
            <w:b/>
            <w:color w:val="1F497D" w:themeColor="text2"/>
          </w:rPr>
          <w:delText>Hadoop File I</w:delText>
        </w:r>
        <w:r w:rsidRPr="0091763A" w:rsidDel="00C846F1">
          <w:rPr>
            <w:b/>
            <w:color w:val="1F497D" w:themeColor="text2"/>
          </w:rPr>
          <w:delText>nput</w:delText>
        </w:r>
        <w:r w:rsidR="005E4624" w:rsidDel="00C846F1">
          <w:rPr>
            <w:color w:val="1F497D" w:themeColor="text2"/>
          </w:rPr>
          <w:delText xml:space="preserve"> step we left name</w:delText>
        </w:r>
        <w:r w:rsidRPr="0091763A" w:rsidDel="00C846F1">
          <w:rPr>
            <w:color w:val="1F497D" w:themeColor="text2"/>
          </w:rPr>
          <w:delText xml:space="preserve">d </w:delText>
        </w:r>
        <w:r w:rsidR="00670F92" w:rsidDel="00C846F1">
          <w:rPr>
            <w:color w:val="1F497D" w:themeColor="text2"/>
          </w:rPr>
          <w:delText xml:space="preserve">as </w:delText>
        </w:r>
        <w:r w:rsidRPr="0091763A" w:rsidDel="00C846F1">
          <w:rPr>
            <w:color w:val="1F497D" w:themeColor="text2"/>
          </w:rPr>
          <w:delText>‘Hadoop File Input’.</w:delText>
        </w:r>
      </w:del>
    </w:p>
    <w:p w:rsidR="0070713B" w:rsidDel="00C846F1" w:rsidRDefault="0070713B" w:rsidP="0091763A">
      <w:pPr>
        <w:pStyle w:val="PenNumbered"/>
        <w:numPr>
          <w:ilvl w:val="0"/>
          <w:numId w:val="0"/>
        </w:numPr>
        <w:ind w:left="450"/>
        <w:rPr>
          <w:del w:id="128" w:author="Will Grasmick" w:date="2016-02-29T12:03:00Z"/>
        </w:rPr>
      </w:pPr>
    </w:p>
    <w:p w:rsidR="008E4220" w:rsidDel="00C846F1" w:rsidRDefault="008E4220" w:rsidP="008E4220">
      <w:pPr>
        <w:pStyle w:val="PenNumbered"/>
        <w:ind w:left="450" w:hanging="450"/>
        <w:rPr>
          <w:del w:id="129" w:author="Will Grasmick" w:date="2016-02-29T12:03:00Z"/>
        </w:rPr>
      </w:pPr>
      <w:del w:id="130" w:author="Will Grasmick" w:date="2016-02-29T12:03:00Z">
        <w:r w:rsidDel="00C846F1">
          <w:delText xml:space="preserve">Double click the </w:delText>
        </w:r>
        <w:r w:rsidRPr="008E4220" w:rsidDel="00C846F1">
          <w:rPr>
            <w:rStyle w:val="PenScreenTextChar"/>
          </w:rPr>
          <w:delText>Stream Lookup</w:delText>
        </w:r>
        <w:r w:rsidDel="00C846F1">
          <w:delText xml:space="preserve"> step and for the </w:delText>
        </w:r>
        <w:r w:rsidRPr="008E4220" w:rsidDel="00C846F1">
          <w:rPr>
            <w:rStyle w:val="PenScreenTextChar"/>
          </w:rPr>
          <w:delText>Lookup step</w:delText>
        </w:r>
        <w:r w:rsidDel="00C846F1">
          <w:delText xml:space="preserve"> drop-down, select </w:delText>
        </w:r>
        <w:r w:rsidRPr="008E4220" w:rsidDel="00C846F1">
          <w:rPr>
            <w:rStyle w:val="PenCodeLine"/>
          </w:rPr>
          <w:delText>Hadoop File Input</w:delText>
        </w:r>
        <w:r w:rsidDel="00C846F1">
          <w:delText>.</w:delText>
        </w:r>
      </w:del>
    </w:p>
    <w:p w:rsidR="008E4220" w:rsidDel="00C846F1" w:rsidRDefault="008E4220" w:rsidP="008E4220">
      <w:pPr>
        <w:pStyle w:val="PenNumbered"/>
        <w:ind w:left="450" w:hanging="450"/>
        <w:rPr>
          <w:del w:id="131" w:author="Will Grasmick" w:date="2016-02-29T12:03:00Z"/>
        </w:rPr>
      </w:pPr>
      <w:del w:id="132" w:author="Will Grasmick" w:date="2016-02-29T12:03:00Z">
        <w:r w:rsidDel="00C846F1">
          <w:delText xml:space="preserve">Click </w:delText>
        </w:r>
        <w:r w:rsidRPr="009707A7" w:rsidDel="00C846F1">
          <w:rPr>
            <w:b/>
            <w:color w:val="1F497D" w:themeColor="text2"/>
          </w:rPr>
          <w:delText>OK</w:delText>
        </w:r>
        <w:r w:rsidDel="00C846F1">
          <w:delText xml:space="preserve"> to return to the canvas.</w:delText>
        </w:r>
      </w:del>
    </w:p>
    <w:p w:rsidR="0093025D" w:rsidDel="00C846F1" w:rsidRDefault="0093025D" w:rsidP="0091763A">
      <w:pPr>
        <w:pStyle w:val="PenNumbered"/>
        <w:numPr>
          <w:ilvl w:val="0"/>
          <w:numId w:val="0"/>
        </w:numPr>
        <w:ind w:left="450"/>
        <w:rPr>
          <w:del w:id="133" w:author="Will Grasmick" w:date="2016-02-29T12:03:00Z"/>
        </w:rPr>
      </w:pPr>
    </w:p>
    <w:p w:rsidR="0093025D" w:rsidRPr="0091763A" w:rsidDel="00C846F1" w:rsidRDefault="0093025D" w:rsidP="0091763A">
      <w:pPr>
        <w:pStyle w:val="PenNoteSubNumbered"/>
        <w:rPr>
          <w:del w:id="134" w:author="Will Grasmick" w:date="2016-02-29T12:03:00Z"/>
          <w:color w:val="1F497D" w:themeColor="text2"/>
        </w:rPr>
      </w:pPr>
      <w:del w:id="135" w:author="Will Grasmick" w:date="2016-02-29T12:03:00Z">
        <w:r w:rsidRPr="0091763A" w:rsidDel="00C846F1">
          <w:rPr>
            <w:noProof/>
            <w:color w:val="1F497D" w:themeColor="text2"/>
          </w:rPr>
          <w:drawing>
            <wp:anchor distT="0" distB="0" distL="114300" distR="114300" simplePos="0" relativeHeight="251686912" behindDoc="0" locked="0" layoutInCell="1" allowOverlap="1" wp14:anchorId="03821B5E" wp14:editId="316094BB">
              <wp:simplePos x="0" y="0"/>
              <wp:positionH relativeFrom="column">
                <wp:posOffset>1270</wp:posOffset>
              </wp:positionH>
              <wp:positionV relativeFrom="paragraph">
                <wp:posOffset>-2540</wp:posOffset>
              </wp:positionV>
              <wp:extent cx="420370" cy="530225"/>
              <wp:effectExtent l="0" t="0" r="0" b="3175"/>
              <wp:wrapSquare wrapText="r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0B4F" w:rsidDel="00C846F1">
          <w:rPr>
            <w:color w:val="1F497D" w:themeColor="text2"/>
          </w:rPr>
          <w:delText>This</w:delText>
        </w:r>
        <w:r w:rsidR="006902D1" w:rsidDel="00C846F1">
          <w:rPr>
            <w:color w:val="1F497D" w:themeColor="text2"/>
          </w:rPr>
          <w:delText xml:space="preserve"> mapper </w:delText>
        </w:r>
        <w:r w:rsidR="00947841" w:rsidRPr="0091763A" w:rsidDel="00C846F1">
          <w:rPr>
            <w:color w:val="1F497D" w:themeColor="text2"/>
          </w:rPr>
          <w:delText>transformation has generate</w:delText>
        </w:r>
        <w:r w:rsidR="002E44C0" w:rsidDel="00C846F1">
          <w:rPr>
            <w:color w:val="1F497D" w:themeColor="text2"/>
          </w:rPr>
          <w:delText>d</w:delText>
        </w:r>
        <w:r w:rsidR="000806B1" w:rsidDel="00C846F1">
          <w:rPr>
            <w:color w:val="1F497D" w:themeColor="text2"/>
          </w:rPr>
          <w:delText xml:space="preserve"> several new fields. The</w:delText>
        </w:r>
        <w:r w:rsidR="00947841" w:rsidRPr="0091763A" w:rsidDel="00C846F1">
          <w:rPr>
            <w:color w:val="1F497D" w:themeColor="text2"/>
          </w:rPr>
          <w:delText xml:space="preserve"> </w:delText>
        </w:r>
        <w:r w:rsidR="002E44C0" w:rsidDel="00C846F1">
          <w:rPr>
            <w:color w:val="1F497D" w:themeColor="text2"/>
          </w:rPr>
          <w:delText xml:space="preserve">fields </w:delText>
        </w:r>
        <w:r w:rsidR="00947841" w:rsidRPr="0091763A" w:rsidDel="00C846F1">
          <w:rPr>
            <w:color w:val="1F497D" w:themeColor="text2"/>
          </w:rPr>
          <w:delText>need to be</w:delText>
        </w:r>
        <w:r w:rsidR="00D96E9E" w:rsidDel="00C846F1">
          <w:rPr>
            <w:color w:val="1F497D" w:themeColor="text2"/>
          </w:rPr>
          <w:delText xml:space="preserve"> </w:delText>
        </w:r>
        <w:r w:rsidR="002E44C0" w:rsidDel="00C846F1">
          <w:rPr>
            <w:color w:val="1F497D" w:themeColor="text2"/>
          </w:rPr>
          <w:delText xml:space="preserve">combined into a new </w:delText>
        </w:r>
        <w:r w:rsidR="00731B6F" w:rsidDel="00C846F1">
          <w:rPr>
            <w:color w:val="1F497D" w:themeColor="text2"/>
          </w:rPr>
          <w:delText xml:space="preserve">target </w:delText>
        </w:r>
        <w:r w:rsidR="002E44C0" w:rsidDel="00C846F1">
          <w:rPr>
            <w:color w:val="1F497D" w:themeColor="text2"/>
          </w:rPr>
          <w:delText>field</w:delText>
        </w:r>
        <w:r w:rsidR="00D96E9E" w:rsidDel="00C846F1">
          <w:rPr>
            <w:color w:val="1F497D" w:themeColor="text2"/>
          </w:rPr>
          <w:delText xml:space="preserve"> and delimited</w:delText>
        </w:r>
        <w:r w:rsidR="00731B6F" w:rsidDel="00C846F1">
          <w:rPr>
            <w:color w:val="1F497D" w:themeColor="text2"/>
          </w:rPr>
          <w:delText xml:space="preserve">. The target field, which we will creatively name ‘value’, </w:delText>
        </w:r>
        <w:r w:rsidR="00BA377F" w:rsidDel="00C846F1">
          <w:rPr>
            <w:color w:val="1F497D" w:themeColor="text2"/>
          </w:rPr>
          <w:delText xml:space="preserve">will </w:delText>
        </w:r>
        <w:r w:rsidR="000806B1" w:rsidDel="00C846F1">
          <w:rPr>
            <w:color w:val="1F497D" w:themeColor="text2"/>
          </w:rPr>
          <w:delText xml:space="preserve">ultimately </w:delText>
        </w:r>
        <w:r w:rsidR="002E44C0" w:rsidDel="00C846F1">
          <w:rPr>
            <w:color w:val="1F497D" w:themeColor="text2"/>
          </w:rPr>
          <w:delText>be</w:delText>
        </w:r>
        <w:r w:rsidR="00220FA4" w:rsidDel="00C846F1">
          <w:rPr>
            <w:color w:val="1F497D" w:themeColor="text2"/>
          </w:rPr>
          <w:delText xml:space="preserve"> used as the </w:delText>
        </w:r>
        <w:r w:rsidR="00220FA4" w:rsidRPr="0091763A" w:rsidDel="00C846F1">
          <w:rPr>
            <w:b/>
            <w:color w:val="1F497D" w:themeColor="text2"/>
          </w:rPr>
          <w:delText>Value</w:delText>
        </w:r>
        <w:r w:rsidR="00220FA4" w:rsidDel="00C846F1">
          <w:rPr>
            <w:color w:val="1F497D" w:themeColor="text2"/>
          </w:rPr>
          <w:delText xml:space="preserve"> in</w:delText>
        </w:r>
        <w:r w:rsidR="00D96E9E" w:rsidDel="00C846F1">
          <w:rPr>
            <w:color w:val="1F497D" w:themeColor="text2"/>
          </w:rPr>
          <w:delText xml:space="preserve"> the Key/Value pair for </w:delText>
        </w:r>
        <w:r w:rsidR="00B17B02" w:rsidDel="00C846F1">
          <w:rPr>
            <w:color w:val="1F497D" w:themeColor="text2"/>
          </w:rPr>
          <w:delText xml:space="preserve">the </w:delText>
        </w:r>
        <w:r w:rsidR="00D96E9E" w:rsidDel="00C846F1">
          <w:rPr>
            <w:color w:val="1F497D" w:themeColor="text2"/>
          </w:rPr>
          <w:delText xml:space="preserve">MapReduce </w:delText>
        </w:r>
        <w:r w:rsidR="004D6774" w:rsidDel="00C846F1">
          <w:rPr>
            <w:color w:val="1F497D" w:themeColor="text2"/>
          </w:rPr>
          <w:delText>output</w:delText>
        </w:r>
        <w:r w:rsidR="00D96E9E" w:rsidDel="00C846F1">
          <w:rPr>
            <w:color w:val="1F497D" w:themeColor="text2"/>
          </w:rPr>
          <w:delText>.</w:delText>
        </w:r>
      </w:del>
    </w:p>
    <w:p w:rsidR="0093025D" w:rsidDel="00C846F1" w:rsidRDefault="0093025D" w:rsidP="0091763A">
      <w:pPr>
        <w:pStyle w:val="PenNumbered"/>
        <w:numPr>
          <w:ilvl w:val="0"/>
          <w:numId w:val="0"/>
        </w:numPr>
        <w:rPr>
          <w:del w:id="136" w:author="Will Grasmick" w:date="2016-02-29T12:03:00Z"/>
        </w:rPr>
      </w:pPr>
    </w:p>
    <w:p w:rsidR="009C5300" w:rsidDel="00C846F1" w:rsidRDefault="008E4220" w:rsidP="009C5300">
      <w:pPr>
        <w:pStyle w:val="PenNumbered"/>
        <w:ind w:left="450" w:hanging="450"/>
        <w:rPr>
          <w:del w:id="137" w:author="Will Grasmick" w:date="2016-02-29T12:03:00Z"/>
        </w:rPr>
      </w:pPr>
      <w:del w:id="138" w:author="Will Grasmick" w:date="2016-02-29T12:03:00Z">
        <w:r w:rsidDel="00C846F1">
          <w:delText xml:space="preserve">Expand the </w:delText>
        </w:r>
        <w:r w:rsidRPr="008E4220" w:rsidDel="00C846F1">
          <w:rPr>
            <w:rStyle w:val="PenScreenTextChar"/>
          </w:rPr>
          <w:delText>Transform</w:delText>
        </w:r>
        <w:r w:rsidDel="00C846F1">
          <w:delText xml:space="preserve"> folder and s</w:delText>
        </w:r>
        <w:r w:rsidR="009C5300" w:rsidDel="00C846F1">
          <w:delText xml:space="preserve">elect and drag the </w:delText>
        </w:r>
        <w:r w:rsidR="009C5300" w:rsidDel="00C846F1">
          <w:rPr>
            <w:rStyle w:val="PenScreenTextChar"/>
          </w:rPr>
          <w:delText>Concat Fields</w:delText>
        </w:r>
        <w:r w:rsidR="009C5300" w:rsidDel="00C846F1">
          <w:delText xml:space="preserve"> step onto the canvas</w:delText>
        </w:r>
        <w:r w:rsidR="00066CEC" w:rsidDel="00C846F1">
          <w:delText xml:space="preserve"> at the end of your transformation</w:delText>
        </w:r>
        <w:r w:rsidR="009C5300" w:rsidDel="00C846F1">
          <w:delText>.</w:delText>
        </w:r>
      </w:del>
    </w:p>
    <w:p w:rsidR="009C5300" w:rsidDel="00C846F1" w:rsidRDefault="009C5300" w:rsidP="009C5300">
      <w:pPr>
        <w:pStyle w:val="PenNumbered"/>
        <w:ind w:left="450" w:hanging="450"/>
        <w:rPr>
          <w:del w:id="139" w:author="Will Grasmick" w:date="2016-02-29T12:03:00Z"/>
        </w:rPr>
      </w:pPr>
      <w:del w:id="140" w:author="Will Grasmick" w:date="2016-02-29T12:03:00Z">
        <w:r w:rsidDel="00C846F1">
          <w:delText xml:space="preserve">Create a hop </w:delText>
        </w:r>
        <w:r w:rsidR="008E4220" w:rsidDel="00C846F1">
          <w:delText>from</w:delText>
        </w:r>
        <w:r w:rsidDel="00C846F1">
          <w:delText xml:space="preserve"> the </w:delText>
        </w:r>
        <w:r w:rsidRPr="00E13E7D" w:rsidDel="00C846F1">
          <w:rPr>
            <w:b/>
            <w:color w:val="1F497D" w:themeColor="text2"/>
          </w:rPr>
          <w:delText>Add Call Count</w:delText>
        </w:r>
        <w:r w:rsidRPr="00E13E7D" w:rsidDel="00C846F1">
          <w:rPr>
            <w:color w:val="1F497D" w:themeColor="text2"/>
          </w:rPr>
          <w:delText xml:space="preserve"> </w:delText>
        </w:r>
        <w:r w:rsidDel="00C846F1">
          <w:delText xml:space="preserve">step </w:delText>
        </w:r>
        <w:r w:rsidR="008E4220" w:rsidDel="00C846F1">
          <w:delText>to</w:delText>
        </w:r>
        <w:r w:rsidDel="00C846F1">
          <w:delText xml:space="preserve"> the </w:delText>
        </w:r>
        <w:r w:rsidDel="00C846F1">
          <w:rPr>
            <w:rStyle w:val="PenScreenTextChar"/>
          </w:rPr>
          <w:delText>Concat Fields</w:delText>
        </w:r>
        <w:r w:rsidDel="00C846F1">
          <w:delText xml:space="preserve"> step.</w:delText>
        </w:r>
      </w:del>
    </w:p>
    <w:p w:rsidR="009C5300" w:rsidDel="00C846F1" w:rsidRDefault="009C5300" w:rsidP="009C5300">
      <w:pPr>
        <w:pStyle w:val="PenNumbered"/>
        <w:ind w:left="450" w:hanging="450"/>
        <w:rPr>
          <w:del w:id="141" w:author="Will Grasmick" w:date="2016-02-29T12:03:00Z"/>
        </w:rPr>
      </w:pPr>
      <w:del w:id="142" w:author="Will Grasmick" w:date="2016-02-29T12:03:00Z">
        <w:r w:rsidDel="00C846F1">
          <w:delText xml:space="preserve">Double click the </w:delText>
        </w:r>
        <w:r w:rsidDel="00C846F1">
          <w:rPr>
            <w:rStyle w:val="PenScreenTextChar"/>
          </w:rPr>
          <w:delText>Concat Fields</w:delText>
        </w:r>
        <w:r w:rsidDel="00C846F1">
          <w:delText xml:space="preserve"> step to open its properties.</w:delText>
        </w:r>
      </w:del>
    </w:p>
    <w:p w:rsidR="009C5300" w:rsidDel="00C846F1" w:rsidRDefault="009C5300" w:rsidP="009C5300">
      <w:pPr>
        <w:pStyle w:val="PenNumbered"/>
        <w:ind w:left="450" w:hanging="450"/>
        <w:rPr>
          <w:del w:id="143" w:author="Will Grasmick" w:date="2016-02-29T12:03:00Z"/>
        </w:rPr>
      </w:pPr>
      <w:del w:id="144" w:author="Will Grasmick" w:date="2016-02-29T12:03:00Z">
        <w:r w:rsidDel="00C846F1">
          <w:delText xml:space="preserve">In the </w:delText>
        </w:r>
        <w:r w:rsidDel="00C846F1">
          <w:rPr>
            <w:b/>
            <w:color w:val="1F497D" w:themeColor="text2"/>
          </w:rPr>
          <w:delText>Target Field Name</w:delText>
        </w:r>
        <w:r w:rsidRPr="00300DA5" w:rsidDel="00C846F1">
          <w:rPr>
            <w:color w:val="1F497D" w:themeColor="text2"/>
          </w:rPr>
          <w:delText xml:space="preserve"> </w:delText>
        </w:r>
        <w:r w:rsidDel="00C846F1">
          <w:delText xml:space="preserve">field, type </w:delText>
        </w:r>
        <w:r w:rsidRPr="00066CEC" w:rsidDel="00C846F1">
          <w:rPr>
            <w:rStyle w:val="PenCodeLine"/>
          </w:rPr>
          <w:delText>value</w:delText>
        </w:r>
        <w:r w:rsidDel="00C846F1">
          <w:delText xml:space="preserve"> and change the </w:delText>
        </w:r>
        <w:r w:rsidRPr="00C368F2" w:rsidDel="00C846F1">
          <w:rPr>
            <w:b/>
            <w:color w:val="1F497D" w:themeColor="text2"/>
          </w:rPr>
          <w:delText>Separator</w:delText>
        </w:r>
        <w:r w:rsidRPr="00C368F2" w:rsidDel="00C846F1">
          <w:rPr>
            <w:color w:val="1F497D" w:themeColor="text2"/>
          </w:rPr>
          <w:delText xml:space="preserve"> </w:delText>
        </w:r>
        <w:r w:rsidDel="00C846F1">
          <w:delText xml:space="preserve">field to </w:delText>
        </w:r>
        <w:r w:rsidR="008E4220" w:rsidDel="00C846F1">
          <w:delText xml:space="preserve">a comma </w:delText>
        </w:r>
        <w:r w:rsidRPr="00066CEC" w:rsidDel="00C846F1">
          <w:rPr>
            <w:rStyle w:val="PenCodeLine"/>
          </w:rPr>
          <w:delText>,</w:delText>
        </w:r>
        <w:r w:rsidDel="00C846F1">
          <w:delText>.</w:delText>
        </w:r>
      </w:del>
    </w:p>
    <w:p w:rsidR="004D1A1F" w:rsidDel="00C846F1" w:rsidRDefault="009C5300" w:rsidP="009C5300">
      <w:pPr>
        <w:pStyle w:val="PenNumbered"/>
        <w:ind w:left="450" w:hanging="450"/>
        <w:rPr>
          <w:del w:id="145" w:author="Will Grasmick" w:date="2016-02-29T12:03:00Z"/>
        </w:rPr>
      </w:pPr>
      <w:del w:id="146" w:author="Will Grasmick" w:date="2016-02-29T12:03:00Z">
        <w:r w:rsidDel="00C846F1">
          <w:delText xml:space="preserve">Click on the </w:delText>
        </w:r>
        <w:r w:rsidRPr="0077061B" w:rsidDel="00C846F1">
          <w:rPr>
            <w:b/>
            <w:color w:val="1F497D" w:themeColor="text2"/>
          </w:rPr>
          <w:delText>Get Fields</w:delText>
        </w:r>
        <w:r w:rsidRPr="0077061B" w:rsidDel="00C846F1">
          <w:rPr>
            <w:color w:val="1F497D" w:themeColor="text2"/>
          </w:rPr>
          <w:delText xml:space="preserve"> </w:delText>
        </w:r>
        <w:r w:rsidDel="00C846F1">
          <w:delText>button.</w:delText>
        </w:r>
      </w:del>
    </w:p>
    <w:p w:rsidR="004D1A1F" w:rsidDel="00C846F1" w:rsidRDefault="004D1A1F" w:rsidP="009C5300">
      <w:pPr>
        <w:pStyle w:val="PenNumbered"/>
        <w:ind w:left="450" w:hanging="450"/>
        <w:rPr>
          <w:del w:id="147" w:author="Will Grasmick" w:date="2016-02-29T12:03:00Z"/>
        </w:rPr>
      </w:pPr>
      <w:del w:id="148" w:author="Will Grasmick" w:date="2016-02-29T12:03:00Z">
        <w:r w:rsidDel="00C846F1">
          <w:delText xml:space="preserve">Click on the </w:delText>
        </w:r>
        <w:r w:rsidRPr="004D1A1F" w:rsidDel="00C846F1">
          <w:rPr>
            <w:rStyle w:val="PenScreenTextChar"/>
          </w:rPr>
          <w:delText>Minimal width</w:delText>
        </w:r>
        <w:r w:rsidDel="00C846F1">
          <w:delText xml:space="preserve"> button to remove excessive field lengths.</w:delText>
        </w:r>
      </w:del>
    </w:p>
    <w:p w:rsidR="009C5300" w:rsidDel="00C846F1" w:rsidRDefault="00066CEC" w:rsidP="009C5300">
      <w:pPr>
        <w:pStyle w:val="PenNumbered"/>
        <w:ind w:left="450" w:hanging="450"/>
        <w:rPr>
          <w:del w:id="149" w:author="Will Grasmick" w:date="2016-02-29T12:03:00Z"/>
        </w:rPr>
      </w:pPr>
      <w:del w:id="150" w:author="Will Grasmick" w:date="2016-02-29T12:03:00Z">
        <w:r w:rsidDel="00C846F1">
          <w:delText>Confirm the</w:delText>
        </w:r>
        <w:r w:rsidR="009C5300" w:rsidDel="00C846F1">
          <w:delText xml:space="preserve"> </w:delText>
        </w:r>
        <w:r w:rsidR="009C5300" w:rsidRPr="0077061B" w:rsidDel="00C846F1">
          <w:rPr>
            <w:b/>
            <w:color w:val="1F497D" w:themeColor="text2"/>
          </w:rPr>
          <w:delText>Fields</w:delText>
        </w:r>
        <w:r w:rsidR="00B2788A" w:rsidDel="00C846F1">
          <w:delText xml:space="preserve"> properties </w:delText>
        </w:r>
        <w:r w:rsidR="009C5300" w:rsidDel="00C846F1">
          <w:delText>match the following</w:delText>
        </w:r>
        <w:r w:rsidR="00043E7E" w:rsidDel="00C846F1">
          <w:delText xml:space="preserve"> and click </w:delText>
        </w:r>
        <w:r w:rsidR="00043E7E" w:rsidRPr="00043E7E" w:rsidDel="00C846F1">
          <w:rPr>
            <w:rStyle w:val="PenScreenTextChar"/>
          </w:rPr>
          <w:delText>OK</w:delText>
        </w:r>
        <w:r w:rsidR="00043E7E" w:rsidDel="00C846F1">
          <w:delText xml:space="preserve"> to return to the canvas.</w:delText>
        </w:r>
      </w:del>
    </w:p>
    <w:p w:rsidR="009C5300" w:rsidDel="00C846F1" w:rsidRDefault="00043E7E" w:rsidP="00B2788A">
      <w:pPr>
        <w:pStyle w:val="PenNumbered"/>
        <w:numPr>
          <w:ilvl w:val="0"/>
          <w:numId w:val="0"/>
        </w:numPr>
        <w:ind w:left="450"/>
        <w:rPr>
          <w:del w:id="151" w:author="Will Grasmick" w:date="2016-02-29T12:03:00Z"/>
        </w:rPr>
      </w:pPr>
      <w:del w:id="152" w:author="Will Grasmick" w:date="2016-02-29T12:03:00Z">
        <w:r w:rsidDel="00C846F1">
          <w:rPr>
            <w:noProof/>
          </w:rPr>
          <w:drawing>
            <wp:inline distT="0" distB="0" distL="0" distR="0" wp14:anchorId="61368A85" wp14:editId="046D0030">
              <wp:extent cx="2667000" cy="3029565"/>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174" cy="3055889"/>
                      </a:xfrm>
                      <a:prstGeom prst="rect">
                        <a:avLst/>
                      </a:prstGeom>
                      <a:ln>
                        <a:solidFill>
                          <a:schemeClr val="accent1"/>
                        </a:solidFill>
                      </a:ln>
                    </pic:spPr>
                  </pic:pic>
                </a:graphicData>
              </a:graphic>
            </wp:inline>
          </w:drawing>
        </w:r>
      </w:del>
    </w:p>
    <w:p w:rsidR="009C5300" w:rsidDel="00C846F1" w:rsidRDefault="009C5300" w:rsidP="009C5300">
      <w:pPr>
        <w:pStyle w:val="PenNumbered"/>
        <w:ind w:left="450" w:hanging="450"/>
        <w:rPr>
          <w:del w:id="153" w:author="Will Grasmick" w:date="2016-02-29T12:03:00Z"/>
        </w:rPr>
      </w:pPr>
      <w:del w:id="154" w:author="Will Grasmick" w:date="2016-02-29T12:03:00Z">
        <w:r w:rsidDel="00C846F1">
          <w:delText xml:space="preserve">Create a hop between the </w:delText>
        </w:r>
        <w:r w:rsidDel="00C846F1">
          <w:rPr>
            <w:rStyle w:val="PenScreenTextChar"/>
          </w:rPr>
          <w:delText>Concat Fields</w:delText>
        </w:r>
        <w:r w:rsidDel="00C846F1">
          <w:delText xml:space="preserve"> step and the </w:delText>
        </w:r>
        <w:r w:rsidRPr="00470C30" w:rsidDel="00C846F1">
          <w:rPr>
            <w:rFonts w:eastAsia="Times New Roman"/>
            <w:b/>
            <w:color w:val="1F497D" w:themeColor="text2"/>
          </w:rPr>
          <w:delText>MapReduce Output</w:delText>
        </w:r>
        <w:r w:rsidDel="00C846F1">
          <w:rPr>
            <w:rFonts w:eastAsia="Times New Roman"/>
            <w:b/>
            <w:color w:val="1F497D" w:themeColor="text2"/>
          </w:rPr>
          <w:delText xml:space="preserve"> </w:delText>
        </w:r>
        <w:r w:rsidDel="00C846F1">
          <w:delText>step.</w:delText>
        </w:r>
      </w:del>
    </w:p>
    <w:p w:rsidR="00DF7C1B" w:rsidDel="00C846F1" w:rsidRDefault="00DF7C1B" w:rsidP="0091763A">
      <w:pPr>
        <w:pStyle w:val="PenNumbered"/>
        <w:numPr>
          <w:ilvl w:val="0"/>
          <w:numId w:val="0"/>
        </w:numPr>
        <w:ind w:left="450"/>
        <w:rPr>
          <w:del w:id="155" w:author="Will Grasmick" w:date="2016-02-29T12:03:00Z"/>
        </w:rPr>
      </w:pPr>
    </w:p>
    <w:p w:rsidR="00DF7C1B" w:rsidRPr="0091763A" w:rsidDel="00C846F1" w:rsidRDefault="00DF7C1B" w:rsidP="0091763A">
      <w:pPr>
        <w:pStyle w:val="PenNoteSubNumbered"/>
        <w:rPr>
          <w:del w:id="156" w:author="Will Grasmick" w:date="2016-02-29T12:03:00Z"/>
          <w:color w:val="C00000"/>
        </w:rPr>
      </w:pPr>
      <w:del w:id="157" w:author="Will Grasmick" w:date="2016-02-29T12:03:00Z">
        <w:r w:rsidRPr="0091763A" w:rsidDel="00C846F1">
          <w:rPr>
            <w:noProof/>
            <w:color w:val="1F497D" w:themeColor="text2"/>
          </w:rPr>
          <w:drawing>
            <wp:anchor distT="0" distB="0" distL="114300" distR="114300" simplePos="0" relativeHeight="251688960" behindDoc="0" locked="0" layoutInCell="1" allowOverlap="1" wp14:anchorId="64ACEC2E" wp14:editId="58ED8A22">
              <wp:simplePos x="0" y="0"/>
              <wp:positionH relativeFrom="column">
                <wp:posOffset>1270</wp:posOffset>
              </wp:positionH>
              <wp:positionV relativeFrom="paragraph">
                <wp:posOffset>-2540</wp:posOffset>
              </wp:positionV>
              <wp:extent cx="420370" cy="530225"/>
              <wp:effectExtent l="0" t="0" r="0" b="3175"/>
              <wp:wrapSquare wrapText="r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6D4" w:rsidRPr="0091763A" w:rsidDel="00C846F1">
          <w:rPr>
            <w:color w:val="1F497D" w:themeColor="text2"/>
          </w:rPr>
          <w:delText xml:space="preserve">The output of MapReduce will be a key/value pair. </w:delText>
        </w:r>
        <w:r w:rsidR="00F51572" w:rsidRPr="00C96BC4" w:rsidDel="00C846F1">
          <w:rPr>
            <w:color w:val="1F497D" w:themeColor="text2"/>
          </w:rPr>
          <w:delText xml:space="preserve">We </w:delText>
        </w:r>
        <w:r w:rsidR="00F51572" w:rsidDel="00C846F1">
          <w:rPr>
            <w:color w:val="1F497D" w:themeColor="text2"/>
          </w:rPr>
          <w:delText xml:space="preserve">can define the </w:delText>
        </w:r>
        <w:r w:rsidR="00FF084A" w:rsidDel="00C846F1">
          <w:rPr>
            <w:color w:val="1F497D" w:themeColor="text2"/>
          </w:rPr>
          <w:delText xml:space="preserve">output </w:delText>
        </w:r>
        <w:r w:rsidR="00F51572" w:rsidDel="00C846F1">
          <w:rPr>
            <w:color w:val="1F497D" w:themeColor="text2"/>
          </w:rPr>
          <w:delText>key for any field for wh</w:delText>
        </w:r>
        <w:r w:rsidR="009E1C13" w:rsidDel="00C846F1">
          <w:rPr>
            <w:color w:val="1F497D" w:themeColor="text2"/>
          </w:rPr>
          <w:delText xml:space="preserve">ich we want to aggregate with </w:delText>
        </w:r>
        <w:r w:rsidR="00F51572" w:rsidDel="00C846F1">
          <w:rPr>
            <w:color w:val="1F497D" w:themeColor="text2"/>
          </w:rPr>
          <w:delText>a Reducer</w:delText>
        </w:r>
        <w:r w:rsidR="00FF084A" w:rsidDel="00C846F1">
          <w:rPr>
            <w:color w:val="1F497D" w:themeColor="text2"/>
          </w:rPr>
          <w:delText xml:space="preserve">. </w:delText>
        </w:r>
        <w:r w:rsidR="00F51572" w:rsidDel="00C846F1">
          <w:rPr>
            <w:color w:val="1F497D" w:themeColor="text2"/>
          </w:rPr>
          <w:delText>The output value will be the contents of the target field we de</w:delText>
        </w:r>
        <w:r w:rsidR="00FF084A" w:rsidDel="00C846F1">
          <w:rPr>
            <w:color w:val="1F497D" w:themeColor="text2"/>
          </w:rPr>
          <w:delText xml:space="preserve">fined in the </w:delText>
        </w:r>
        <w:r w:rsidR="00FF084A" w:rsidRPr="0091763A" w:rsidDel="00C846F1">
          <w:rPr>
            <w:b/>
            <w:color w:val="1F497D" w:themeColor="text2"/>
          </w:rPr>
          <w:delText>C</w:delText>
        </w:r>
        <w:r w:rsidR="00F51572" w:rsidRPr="0091763A" w:rsidDel="00C846F1">
          <w:rPr>
            <w:b/>
            <w:color w:val="1F497D" w:themeColor="text2"/>
          </w:rPr>
          <w:delText xml:space="preserve">oncat </w:delText>
        </w:r>
        <w:r w:rsidR="00FF084A" w:rsidRPr="0091763A" w:rsidDel="00C846F1">
          <w:rPr>
            <w:b/>
            <w:color w:val="1F497D" w:themeColor="text2"/>
          </w:rPr>
          <w:delText>Fields</w:delText>
        </w:r>
        <w:r w:rsidR="00FF084A" w:rsidDel="00C846F1">
          <w:rPr>
            <w:color w:val="1F497D" w:themeColor="text2"/>
          </w:rPr>
          <w:delText xml:space="preserve"> </w:delText>
        </w:r>
        <w:r w:rsidR="00F51572" w:rsidDel="00C846F1">
          <w:rPr>
            <w:color w:val="1F497D" w:themeColor="text2"/>
          </w:rPr>
          <w:delText>step (Date, Source Number, Area Code, Month, Year, Calls, etc).</w:delText>
        </w:r>
      </w:del>
    </w:p>
    <w:p w:rsidR="00DF7C1B" w:rsidRPr="00DF7C1B" w:rsidDel="00C846F1" w:rsidRDefault="00DF7C1B" w:rsidP="0091763A">
      <w:pPr>
        <w:pStyle w:val="PenNumberedSubContinued"/>
        <w:rPr>
          <w:del w:id="158" w:author="Will Grasmick" w:date="2016-02-29T12:03:00Z"/>
        </w:rPr>
      </w:pPr>
    </w:p>
    <w:p w:rsidR="009C5300" w:rsidDel="00C846F1" w:rsidRDefault="009C5300" w:rsidP="009C5300">
      <w:pPr>
        <w:pStyle w:val="PenNumbered"/>
        <w:ind w:left="450" w:hanging="450"/>
        <w:rPr>
          <w:del w:id="159" w:author="Will Grasmick" w:date="2016-02-29T12:03:00Z"/>
        </w:rPr>
      </w:pPr>
      <w:del w:id="160" w:author="Will Grasmick" w:date="2016-02-29T12:03:00Z">
        <w:r w:rsidDel="00C846F1">
          <w:delText xml:space="preserve">Double click the </w:delText>
        </w:r>
        <w:r w:rsidDel="00C846F1">
          <w:rPr>
            <w:rStyle w:val="PenScreenTextChar"/>
          </w:rPr>
          <w:delText>MapReduce Output</w:delText>
        </w:r>
        <w:r w:rsidDel="00C846F1">
          <w:delText xml:space="preserve"> step to open its properties.</w:delText>
        </w:r>
      </w:del>
    </w:p>
    <w:p w:rsidR="009C5300" w:rsidDel="00C846F1" w:rsidRDefault="009C5300" w:rsidP="009C5300">
      <w:pPr>
        <w:pStyle w:val="PenNumbered"/>
        <w:ind w:left="450" w:hanging="450"/>
        <w:rPr>
          <w:del w:id="161" w:author="Will Grasmick" w:date="2016-02-29T12:03:00Z"/>
        </w:rPr>
      </w:pPr>
      <w:del w:id="162" w:author="Will Grasmick" w:date="2016-02-29T12:03:00Z">
        <w:r w:rsidDel="00C846F1">
          <w:delText xml:space="preserve">Select </w:delText>
        </w:r>
        <w:r w:rsidRPr="00B2788A" w:rsidDel="00C846F1">
          <w:rPr>
            <w:rStyle w:val="PenCodeLine"/>
          </w:rPr>
          <w:delText>Calls</w:delText>
        </w:r>
        <w:r w:rsidDel="00C846F1">
          <w:delText xml:space="preserve"> for the </w:delText>
        </w:r>
        <w:r w:rsidRPr="00B2788A" w:rsidDel="00C846F1">
          <w:rPr>
            <w:rStyle w:val="PenScreenTextChar"/>
          </w:rPr>
          <w:delText>Key field</w:delText>
        </w:r>
        <w:r w:rsidDel="00C846F1">
          <w:delText xml:space="preserve"> and select </w:delText>
        </w:r>
        <w:r w:rsidRPr="00B2788A" w:rsidDel="00C846F1">
          <w:rPr>
            <w:rStyle w:val="PenCodeLine"/>
          </w:rPr>
          <w:delText>value</w:delText>
        </w:r>
        <w:r w:rsidDel="00C846F1">
          <w:delText xml:space="preserve"> for the </w:delText>
        </w:r>
        <w:r w:rsidRPr="00470C30" w:rsidDel="00C846F1">
          <w:rPr>
            <w:b/>
            <w:color w:val="1F497D" w:themeColor="text2"/>
          </w:rPr>
          <w:delText>Value field</w:delText>
        </w:r>
        <w:r w:rsidDel="00C846F1">
          <w:delText xml:space="preserve">.  Your </w:delText>
        </w:r>
        <w:r w:rsidRPr="00470C30" w:rsidDel="00C846F1">
          <w:rPr>
            <w:rFonts w:eastAsia="Times New Roman"/>
            <w:b/>
            <w:color w:val="1F497D" w:themeColor="text2"/>
          </w:rPr>
          <w:delText>MapReduce Output</w:delText>
        </w:r>
        <w:r w:rsidDel="00C846F1">
          <w:rPr>
            <w:rFonts w:eastAsia="Times New Roman"/>
            <w:b/>
            <w:color w:val="1F497D" w:themeColor="text2"/>
          </w:rPr>
          <w:delText xml:space="preserve"> </w:delText>
        </w:r>
        <w:r w:rsidDel="00C846F1">
          <w:delText xml:space="preserve">step should </w:delText>
        </w:r>
        <w:r w:rsidR="00B2788A" w:rsidDel="00C846F1">
          <w:delText>match the following image</w:delText>
        </w:r>
        <w:r w:rsidDel="00C846F1">
          <w:delText>:</w:delText>
        </w:r>
      </w:del>
    </w:p>
    <w:p w:rsidR="009C5300" w:rsidDel="00C846F1" w:rsidRDefault="00B2788A" w:rsidP="00B2788A">
      <w:pPr>
        <w:pStyle w:val="PenNumbered"/>
        <w:numPr>
          <w:ilvl w:val="0"/>
          <w:numId w:val="0"/>
        </w:numPr>
        <w:ind w:left="450"/>
        <w:rPr>
          <w:del w:id="163" w:author="Will Grasmick" w:date="2016-02-29T12:03:00Z"/>
        </w:rPr>
      </w:pPr>
      <w:del w:id="164" w:author="Will Grasmick" w:date="2016-02-29T12:03:00Z">
        <w:r w:rsidDel="00C846F1">
          <w:rPr>
            <w:noProof/>
          </w:rPr>
          <w:drawing>
            <wp:inline distT="0" distB="0" distL="0" distR="0" wp14:anchorId="2BD929FF" wp14:editId="452CE7D7">
              <wp:extent cx="3093720" cy="1265851"/>
              <wp:effectExtent l="19050" t="19050" r="1143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7954" cy="1267583"/>
                      </a:xfrm>
                      <a:prstGeom prst="rect">
                        <a:avLst/>
                      </a:prstGeom>
                      <a:ln>
                        <a:solidFill>
                          <a:schemeClr val="accent1"/>
                        </a:solidFill>
                      </a:ln>
                    </pic:spPr>
                  </pic:pic>
                </a:graphicData>
              </a:graphic>
            </wp:inline>
          </w:drawing>
        </w:r>
      </w:del>
    </w:p>
    <w:p w:rsidR="009C5300" w:rsidDel="00C846F1" w:rsidRDefault="009C5300" w:rsidP="009C5300">
      <w:pPr>
        <w:pStyle w:val="PenNumbered"/>
        <w:ind w:left="450" w:hanging="450"/>
        <w:rPr>
          <w:del w:id="165" w:author="Will Grasmick" w:date="2016-02-29T12:03:00Z"/>
        </w:rPr>
      </w:pPr>
      <w:del w:id="166" w:author="Will Grasmick" w:date="2016-02-29T12:03:00Z">
        <w:r w:rsidDel="00C846F1">
          <w:delText xml:space="preserve">Click </w:delText>
        </w:r>
        <w:r w:rsidRPr="009707A7" w:rsidDel="00C846F1">
          <w:rPr>
            <w:b/>
            <w:color w:val="1F497D" w:themeColor="text2"/>
          </w:rPr>
          <w:delText>OK</w:delText>
        </w:r>
        <w:r w:rsidDel="00C846F1">
          <w:delText xml:space="preserve"> to return to the canvas.</w:delText>
        </w:r>
      </w:del>
    </w:p>
    <w:p w:rsidR="00B2788A" w:rsidDel="00C846F1" w:rsidRDefault="00B2788A" w:rsidP="009C5300">
      <w:pPr>
        <w:pStyle w:val="PenNumbered"/>
        <w:ind w:left="450" w:hanging="450"/>
        <w:rPr>
          <w:del w:id="167" w:author="Will Grasmick" w:date="2016-02-29T12:03:00Z"/>
        </w:rPr>
      </w:pPr>
      <w:del w:id="168" w:author="Will Grasmick" w:date="2016-02-29T12:03:00Z">
        <w:r w:rsidDel="00C846F1">
          <w:delText>Your completed mapper transformation sh</w:delText>
        </w:r>
        <w:r w:rsidR="00D0071B" w:rsidDel="00C846F1">
          <w:delText>ould match the following image:</w:delText>
        </w:r>
      </w:del>
    </w:p>
    <w:p w:rsidR="00B2788A" w:rsidDel="00C846F1" w:rsidRDefault="00DD1845" w:rsidP="00B2788A">
      <w:pPr>
        <w:pStyle w:val="PenNumbered"/>
        <w:numPr>
          <w:ilvl w:val="0"/>
          <w:numId w:val="0"/>
        </w:numPr>
        <w:ind w:left="450"/>
        <w:rPr>
          <w:del w:id="169" w:author="Will Grasmick" w:date="2016-02-29T12:03:00Z"/>
        </w:rPr>
      </w:pPr>
      <w:del w:id="170" w:author="Will Grasmick" w:date="2016-02-29T12:03:00Z">
        <w:r w:rsidDel="00C846F1">
          <w:rPr>
            <w:noProof/>
          </w:rPr>
          <w:drawing>
            <wp:inline distT="0" distB="0" distL="0" distR="0" wp14:anchorId="66C6F287" wp14:editId="7953138F">
              <wp:extent cx="5334935" cy="946723"/>
              <wp:effectExtent l="19050" t="19050" r="18415" b="254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868" cy="953277"/>
                      </a:xfrm>
                      <a:prstGeom prst="rect">
                        <a:avLst/>
                      </a:prstGeom>
                      <a:ln>
                        <a:solidFill>
                          <a:schemeClr val="accent1"/>
                        </a:solidFill>
                      </a:ln>
                    </pic:spPr>
                  </pic:pic>
                </a:graphicData>
              </a:graphic>
            </wp:inline>
          </w:drawing>
        </w:r>
      </w:del>
    </w:p>
    <w:p w:rsidR="009C5300" w:rsidDel="00C846F1" w:rsidRDefault="009C5300" w:rsidP="009C5300">
      <w:pPr>
        <w:pStyle w:val="PenNumbered"/>
        <w:ind w:left="450" w:hanging="450"/>
        <w:rPr>
          <w:del w:id="171" w:author="Will Grasmick" w:date="2016-02-29T12:03:00Z"/>
        </w:rPr>
      </w:pPr>
      <w:del w:id="172" w:author="Will Grasmick" w:date="2016-02-29T12:03:00Z">
        <w:r w:rsidDel="00C846F1">
          <w:delText xml:space="preserve">From the </w:delText>
        </w:r>
        <w:r w:rsidRPr="00E51AB1" w:rsidDel="00C846F1">
          <w:rPr>
            <w:b/>
            <w:color w:val="1F497D" w:themeColor="text2"/>
          </w:rPr>
          <w:delText>File</w:delText>
        </w:r>
        <w:r w:rsidDel="00C846F1">
          <w:delText xml:space="preserve"> menu, choose </w:delText>
        </w:r>
        <w:r w:rsidRPr="00E51AB1" w:rsidDel="00C846F1">
          <w:rPr>
            <w:b/>
            <w:color w:val="1F497D" w:themeColor="text2"/>
          </w:rPr>
          <w:delText>Save</w:delText>
        </w:r>
        <w:r w:rsidDel="00C846F1">
          <w:delText>.</w:delText>
        </w:r>
      </w:del>
    </w:p>
    <w:p w:rsidR="009C5300" w:rsidDel="00C846F1" w:rsidRDefault="009C5300" w:rsidP="0059239B">
      <w:pPr>
        <w:pStyle w:val="PenNumbered"/>
        <w:ind w:left="450" w:hanging="450"/>
        <w:rPr>
          <w:del w:id="173" w:author="Will Grasmick" w:date="2016-02-29T12:03:00Z"/>
        </w:rPr>
      </w:pPr>
      <w:del w:id="174" w:author="Will Grasmick" w:date="2016-02-29T12:03:00Z">
        <w:r w:rsidRPr="007B0F77" w:rsidDel="00C846F1">
          <w:rPr>
            <w:u w:val="single"/>
          </w:rPr>
          <w:delText>Do not run this transformation</w:delText>
        </w:r>
        <w:r w:rsidDel="00C846F1">
          <w:delText xml:space="preserve">.   This transformation will be </w:delText>
        </w:r>
        <w:r w:rsidR="007E4267" w:rsidDel="00C846F1">
          <w:delText>executed</w:delText>
        </w:r>
        <w:r w:rsidDel="00C846F1">
          <w:delText xml:space="preserve"> by a job you will create </w:delText>
        </w:r>
        <w:r w:rsidR="00B2788A" w:rsidDel="00C846F1">
          <w:delText>in the next exercise.</w:delText>
        </w:r>
      </w:del>
    </w:p>
    <w:p w:rsidR="004D1A1F" w:rsidDel="00C846F1" w:rsidRDefault="004D1A1F" w:rsidP="00B2788A">
      <w:pPr>
        <w:pStyle w:val="PenNumbered"/>
        <w:numPr>
          <w:ilvl w:val="0"/>
          <w:numId w:val="0"/>
        </w:numPr>
        <w:rPr>
          <w:del w:id="175" w:author="Will Grasmick" w:date="2016-02-29T12:03:00Z"/>
        </w:rPr>
      </w:pPr>
    </w:p>
    <w:p w:rsidR="00D93E71" w:rsidRDefault="00D93E71" w:rsidP="00D93E71">
      <w:pPr>
        <w:pStyle w:val="PenHeading5"/>
      </w:pPr>
      <w:r>
        <w:t xml:space="preserve">MapReduce Exercise </w:t>
      </w:r>
      <w:ins w:id="176" w:author="Will Grasmick" w:date="2016-02-29T12:04:00Z">
        <w:r w:rsidR="007E10D8">
          <w:t>1</w:t>
        </w:r>
      </w:ins>
      <w:del w:id="177" w:author="Will Grasmick" w:date="2016-02-29T12:04:00Z">
        <w:r w:rsidDel="007E10D8">
          <w:delText>2</w:delText>
        </w:r>
      </w:del>
      <w:r>
        <w:t xml:space="preserve">: Create a PDI Job to load </w:t>
      </w:r>
      <w:r w:rsidR="00011161">
        <w:t xml:space="preserve">CDR </w:t>
      </w:r>
      <w:r>
        <w:t>data to Hadoop</w:t>
      </w:r>
    </w:p>
    <w:p w:rsidR="00BE79A9" w:rsidRDefault="00333149" w:rsidP="00333149">
      <w:pPr>
        <w:pStyle w:val="PenBody"/>
      </w:pPr>
      <w:r>
        <w:t xml:space="preserve">This </w:t>
      </w:r>
      <w:del w:id="178" w:author="Will Grasmick" w:date="2016-02-29T12:04:00Z">
        <w:r w:rsidDel="009C6A10">
          <w:delText xml:space="preserve">second </w:delText>
        </w:r>
      </w:del>
      <w:ins w:id="179" w:author="Will Grasmick" w:date="2016-02-29T12:04:00Z">
        <w:r w:rsidR="009C6A10">
          <w:t xml:space="preserve">first </w:t>
        </w:r>
      </w:ins>
      <w:r>
        <w:t xml:space="preserve">exercise steps you through creating a job that executes </w:t>
      </w:r>
      <w:r w:rsidR="004F0248">
        <w:t>a single job step</w:t>
      </w:r>
      <w:r>
        <w:t xml:space="preserve">.  </w:t>
      </w:r>
      <w:r w:rsidR="004F0248">
        <w:t xml:space="preserve">You need the CDR data in HDFS to be able to process it with your mapper transformation.  This job step loads the raw </w:t>
      </w:r>
      <w:r>
        <w:t>CDR data to HDFS</w:t>
      </w:r>
      <w:r w:rsidR="004F0248">
        <w:t xml:space="preserve"> so that it can be processed in a later exercise.</w:t>
      </w:r>
      <w:r>
        <w:t xml:space="preserve"> </w:t>
      </w:r>
    </w:p>
    <w:p w:rsidR="00BE2D31" w:rsidRDefault="00FB2D91" w:rsidP="00E0225C">
      <w:pPr>
        <w:pStyle w:val="PenNumbered"/>
        <w:numPr>
          <w:ilvl w:val="0"/>
          <w:numId w:val="9"/>
        </w:numPr>
        <w:ind w:left="450" w:hanging="450"/>
      </w:pPr>
      <w:r>
        <w:t xml:space="preserve">From the main menu choose </w:t>
      </w:r>
      <w:r w:rsidRPr="00996A46">
        <w:rPr>
          <w:rStyle w:val="PenScreenTextChar"/>
        </w:rPr>
        <w:t xml:space="preserve">File | New | </w:t>
      </w:r>
      <w:r w:rsidR="00D93E71">
        <w:rPr>
          <w:rStyle w:val="PenScreenTextChar"/>
        </w:rPr>
        <w:t>Job</w:t>
      </w:r>
    </w:p>
    <w:p w:rsidR="00FB2D91" w:rsidRDefault="00FB2D91" w:rsidP="00FB2D91">
      <w:pPr>
        <w:pStyle w:val="PenNumbered"/>
        <w:ind w:left="450" w:hanging="450"/>
      </w:pPr>
      <w:r>
        <w:t xml:space="preserve">From the </w:t>
      </w:r>
      <w:r w:rsidRPr="00996A46">
        <w:rPr>
          <w:rStyle w:val="PenScreenTextChar"/>
        </w:rPr>
        <w:t>Design</w:t>
      </w:r>
      <w:r>
        <w:t xml:space="preserve"> tab on the left, expand the </w:t>
      </w:r>
      <w:r>
        <w:rPr>
          <w:rStyle w:val="PenScreenTextChar"/>
        </w:rPr>
        <w:t>General</w:t>
      </w:r>
      <w:r>
        <w:t xml:space="preserve"> folder and drag </w:t>
      </w:r>
      <w:r>
        <w:rPr>
          <w:rStyle w:val="PenScreenTextChar"/>
        </w:rPr>
        <w:t>START</w:t>
      </w:r>
      <w:r>
        <w:t xml:space="preserve"> and </w:t>
      </w:r>
      <w:r w:rsidRPr="00836B35">
        <w:rPr>
          <w:rStyle w:val="PenScreenTextChar"/>
        </w:rPr>
        <w:t>Success</w:t>
      </w:r>
      <w:r>
        <w:t xml:space="preserve"> </w:t>
      </w:r>
      <w:r w:rsidR="00333149">
        <w:t xml:space="preserve">job </w:t>
      </w:r>
      <w:r>
        <w:t>steps onto the canvas.</w:t>
      </w:r>
    </w:p>
    <w:p w:rsidR="00FB2D91" w:rsidRDefault="00FB2D91" w:rsidP="00FB2D91">
      <w:pPr>
        <w:pStyle w:val="PenNumbered"/>
        <w:ind w:left="450" w:hanging="450"/>
      </w:pPr>
      <w:r>
        <w:t xml:space="preserve">Expand the </w:t>
      </w:r>
      <w:r>
        <w:rPr>
          <w:rStyle w:val="PenScreenTextChar"/>
        </w:rPr>
        <w:t>Big Data</w:t>
      </w:r>
      <w:r>
        <w:t xml:space="preserve"> folder and drag </w:t>
      </w:r>
      <w:r>
        <w:rPr>
          <w:rStyle w:val="PenScreenTextChar"/>
        </w:rPr>
        <w:t>Hadoop Copy Files</w:t>
      </w:r>
      <w:r>
        <w:t xml:space="preserve"> onto the canvas between the </w:t>
      </w:r>
      <w:r w:rsidRPr="00836B35">
        <w:rPr>
          <w:rStyle w:val="PenScreenTextChar"/>
        </w:rPr>
        <w:t>START</w:t>
      </w:r>
      <w:r>
        <w:t xml:space="preserve"> and </w:t>
      </w:r>
      <w:r w:rsidRPr="00836B35">
        <w:rPr>
          <w:rStyle w:val="PenScreenTextChar"/>
        </w:rPr>
        <w:t>Success</w:t>
      </w:r>
      <w:r>
        <w:t xml:space="preserve"> steps.   </w:t>
      </w:r>
    </w:p>
    <w:p w:rsidR="00FB2D91" w:rsidRDefault="00333149" w:rsidP="00FB2D91">
      <w:pPr>
        <w:pStyle w:val="PenNumbered"/>
        <w:ind w:left="450" w:hanging="450"/>
      </w:pPr>
      <w:r>
        <w:t xml:space="preserve">Create a hop between the </w:t>
      </w:r>
      <w:r w:rsidR="00FB2D91">
        <w:rPr>
          <w:rStyle w:val="PenScreenTextChar"/>
        </w:rPr>
        <w:t>Start</w:t>
      </w:r>
      <w:r w:rsidR="00FB2D91">
        <w:t xml:space="preserve"> step </w:t>
      </w:r>
      <w:r>
        <w:t xml:space="preserve">and the </w:t>
      </w:r>
      <w:r w:rsidR="00FB2D91">
        <w:rPr>
          <w:rStyle w:val="PenScreenTextChar"/>
        </w:rPr>
        <w:t>Hadoop Copy Files</w:t>
      </w:r>
      <w:r w:rsidR="00FB2D91">
        <w:t xml:space="preserve"> step.</w:t>
      </w:r>
    </w:p>
    <w:p w:rsidR="00333149" w:rsidRDefault="00333149" w:rsidP="00333149">
      <w:pPr>
        <w:pStyle w:val="PenNumbered"/>
        <w:ind w:left="450" w:hanging="450"/>
      </w:pPr>
      <w:r>
        <w:t xml:space="preserve">Create a hop between the </w:t>
      </w:r>
      <w:r>
        <w:rPr>
          <w:rStyle w:val="PenScreenTextChar"/>
        </w:rPr>
        <w:t>Hadoop Copy Files</w:t>
      </w:r>
      <w:r>
        <w:t xml:space="preserve"> step and the </w:t>
      </w:r>
      <w:r w:rsidRPr="00333149">
        <w:rPr>
          <w:rStyle w:val="PenScreenTextChar"/>
        </w:rPr>
        <w:t>Success</w:t>
      </w:r>
      <w:r>
        <w:t xml:space="preserve"> step to match the following image:</w:t>
      </w:r>
    </w:p>
    <w:p w:rsidR="00FB2D91" w:rsidRDefault="006F1C8E" w:rsidP="00FB2D91">
      <w:pPr>
        <w:pStyle w:val="PenNumbered"/>
        <w:numPr>
          <w:ilvl w:val="0"/>
          <w:numId w:val="0"/>
        </w:numPr>
        <w:ind w:left="450"/>
      </w:pPr>
      <w:r>
        <w:rPr>
          <w:noProof/>
        </w:rPr>
        <w:drawing>
          <wp:inline distT="0" distB="0" distL="0" distR="0" wp14:anchorId="749EC8BB" wp14:editId="0A879736">
            <wp:extent cx="3349060" cy="479639"/>
            <wp:effectExtent l="19050" t="19050" r="22860" b="158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2153" cy="494404"/>
                    </a:xfrm>
                    <a:prstGeom prst="rect">
                      <a:avLst/>
                    </a:prstGeom>
                    <a:ln>
                      <a:solidFill>
                        <a:schemeClr val="accent1"/>
                      </a:solidFill>
                    </a:ln>
                  </pic:spPr>
                </pic:pic>
              </a:graphicData>
            </a:graphic>
          </wp:inline>
        </w:drawing>
      </w:r>
    </w:p>
    <w:p w:rsidR="007A05DD" w:rsidRDefault="007A05DD" w:rsidP="0091763A">
      <w:pPr>
        <w:pStyle w:val="PenNumbered"/>
        <w:numPr>
          <w:ilvl w:val="0"/>
          <w:numId w:val="0"/>
        </w:numPr>
        <w:ind w:left="450"/>
      </w:pPr>
    </w:p>
    <w:p w:rsidR="007A05DD" w:rsidRPr="0091763A" w:rsidRDefault="007A05DD" w:rsidP="0091763A">
      <w:pPr>
        <w:pStyle w:val="PenNoteSubNumbered"/>
        <w:rPr>
          <w:color w:val="1F497D" w:themeColor="text2"/>
        </w:rPr>
      </w:pPr>
      <w:r w:rsidRPr="0091763A">
        <w:rPr>
          <w:noProof/>
          <w:color w:val="1F497D" w:themeColor="text2"/>
        </w:rPr>
        <w:drawing>
          <wp:anchor distT="0" distB="0" distL="114300" distR="114300" simplePos="0" relativeHeight="251693056" behindDoc="0" locked="0" layoutInCell="1" allowOverlap="1" wp14:anchorId="0EC0AE0A" wp14:editId="10E16AAF">
            <wp:simplePos x="0" y="0"/>
            <wp:positionH relativeFrom="column">
              <wp:posOffset>1270</wp:posOffset>
            </wp:positionH>
            <wp:positionV relativeFrom="paragraph">
              <wp:posOffset>-2540</wp:posOffset>
            </wp:positionV>
            <wp:extent cx="420370" cy="530225"/>
            <wp:effectExtent l="0" t="0" r="0" b="3175"/>
            <wp:wrapSquare wrapText="r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976">
        <w:rPr>
          <w:color w:val="1F497D" w:themeColor="text2"/>
        </w:rPr>
        <w:t>To process data with our mapper transformation inside Hadoop, we need to d</w:t>
      </w:r>
      <w:r w:rsidRPr="0091763A">
        <w:rPr>
          <w:color w:val="1F497D" w:themeColor="text2"/>
        </w:rPr>
        <w:t xml:space="preserve">efine the </w:t>
      </w:r>
      <w:r w:rsidR="00112DFF">
        <w:rPr>
          <w:color w:val="1F497D" w:themeColor="text2"/>
        </w:rPr>
        <w:t xml:space="preserve">data </w:t>
      </w:r>
      <w:r w:rsidRPr="0091763A">
        <w:rPr>
          <w:color w:val="1F497D" w:themeColor="text2"/>
        </w:rPr>
        <w:t>file that will be copied, and where it will be placed</w:t>
      </w:r>
      <w:r w:rsidR="00F002F8">
        <w:rPr>
          <w:color w:val="1F497D" w:themeColor="text2"/>
        </w:rPr>
        <w:t xml:space="preserve"> inside HDFS</w:t>
      </w:r>
      <w:r w:rsidRPr="0091763A">
        <w:rPr>
          <w:color w:val="1F497D" w:themeColor="text2"/>
        </w:rPr>
        <w:t>.</w:t>
      </w:r>
    </w:p>
    <w:p w:rsidR="007A05DD" w:rsidRDefault="007A05DD" w:rsidP="0091763A">
      <w:pPr>
        <w:pStyle w:val="PenNumbered"/>
        <w:numPr>
          <w:ilvl w:val="0"/>
          <w:numId w:val="0"/>
        </w:numPr>
      </w:pPr>
    </w:p>
    <w:p w:rsidR="00112DFF" w:rsidRDefault="00112DFF" w:rsidP="0091763A">
      <w:pPr>
        <w:pStyle w:val="PenNumbered"/>
        <w:numPr>
          <w:ilvl w:val="0"/>
          <w:numId w:val="0"/>
        </w:numPr>
      </w:pPr>
    </w:p>
    <w:p w:rsidR="007A05DD" w:rsidRDefault="00FB2D91">
      <w:pPr>
        <w:pStyle w:val="PenNumbered"/>
        <w:ind w:left="450" w:hanging="450"/>
      </w:pPr>
      <w:r>
        <w:t xml:space="preserve">Double-click on </w:t>
      </w:r>
      <w:r>
        <w:rPr>
          <w:rStyle w:val="PenScreenTextChar"/>
        </w:rPr>
        <w:t>Hadoop Copy Files</w:t>
      </w:r>
      <w:r>
        <w:t xml:space="preserve"> to open its properties</w:t>
      </w:r>
    </w:p>
    <w:p w:rsidR="00FB2D91" w:rsidRDefault="006F1C8E" w:rsidP="00FB2D91">
      <w:pPr>
        <w:pStyle w:val="PenNumbered"/>
        <w:ind w:left="450" w:hanging="450"/>
      </w:pPr>
      <w:r>
        <w:t xml:space="preserve">On the </w:t>
      </w:r>
      <w:r w:rsidR="00FB2D91" w:rsidRPr="00D40D5E">
        <w:rPr>
          <w:rStyle w:val="PenScreenTextChar"/>
        </w:rPr>
        <w:t>Settings</w:t>
      </w:r>
      <w:r w:rsidR="00FB2D91" w:rsidRPr="00D40D5E">
        <w:rPr>
          <w:rStyle w:val="PenBodyChar"/>
        </w:rPr>
        <w:t xml:space="preserve"> </w:t>
      </w:r>
      <w:r>
        <w:rPr>
          <w:rStyle w:val="PenBodyChar"/>
        </w:rPr>
        <w:t xml:space="preserve">tab </w:t>
      </w:r>
      <w:r w:rsidR="00333149">
        <w:rPr>
          <w:rStyle w:val="PenBodyChar"/>
        </w:rPr>
        <w:t>check the following two items</w:t>
      </w:r>
      <w:r w:rsidR="00FB2D91">
        <w:t xml:space="preserve">: </w:t>
      </w:r>
      <w:r w:rsidR="00FB2D91" w:rsidRPr="00D40D5E">
        <w:rPr>
          <w:rStyle w:val="PenScreenTextChar"/>
        </w:rPr>
        <w:t>Create destination folder</w:t>
      </w:r>
      <w:r w:rsidR="00FB2D91">
        <w:t xml:space="preserve"> and </w:t>
      </w:r>
      <w:r w:rsidR="00FB2D91" w:rsidRPr="00D40D5E">
        <w:rPr>
          <w:rStyle w:val="PenScreenTextChar"/>
        </w:rPr>
        <w:t>Replace existing files</w:t>
      </w:r>
      <w:r w:rsidR="00FB2D91">
        <w:t>.</w:t>
      </w:r>
    </w:p>
    <w:p w:rsidR="006F1C8E" w:rsidRDefault="00CC489D" w:rsidP="006F1C8E">
      <w:pPr>
        <w:pStyle w:val="PenNumbered"/>
        <w:ind w:left="450" w:hanging="450"/>
      </w:pPr>
      <w:ins w:id="180" w:author="Will Grasmick" w:date="2016-02-25T14:17:00Z">
        <w:r>
          <w:t xml:space="preserve">In the </w:t>
        </w:r>
        <w:r>
          <w:rPr>
            <w:rStyle w:val="PenScreenTextChar"/>
          </w:rPr>
          <w:t>Files</w:t>
        </w:r>
        <w:r w:rsidRPr="00D40D5E">
          <w:rPr>
            <w:rStyle w:val="PenBodyChar"/>
          </w:rPr>
          <w:t xml:space="preserve"> </w:t>
        </w:r>
        <w:r>
          <w:rPr>
            <w:rStyle w:val="PenBodyChar"/>
          </w:rPr>
          <w:t xml:space="preserve">tab </w:t>
        </w:r>
      </w:ins>
      <w:del w:id="181" w:author="Will Grasmick" w:date="2016-02-25T14:17:00Z">
        <w:r w:rsidR="006F1C8E" w:rsidDel="00CC489D">
          <w:delText>S</w:delText>
        </w:r>
      </w:del>
      <w:ins w:id="182" w:author="Will Grasmick" w:date="2016-02-25T14:17:00Z">
        <w:r>
          <w:t>s</w:t>
        </w:r>
      </w:ins>
      <w:r w:rsidR="006F1C8E">
        <w:t>elect the cell beneath the “Source Environment” header on the file tab and select “Local” from the drop down.</w:t>
      </w:r>
    </w:p>
    <w:p w:rsidR="00FB2D91" w:rsidRDefault="006F1C8E">
      <w:pPr>
        <w:pStyle w:val="PenNumbered"/>
        <w:ind w:left="450" w:hanging="450"/>
      </w:pPr>
      <w:r>
        <w:t xml:space="preserve">Select the cell beneath the “Source File/Folder” step and select the </w:t>
      </w:r>
      <w:r>
        <w:rPr>
          <w:noProof/>
        </w:rPr>
        <w:drawing>
          <wp:inline distT="0" distB="0" distL="0" distR="0" wp14:anchorId="32C68621" wp14:editId="05146F91">
            <wp:extent cx="266667" cy="219048"/>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667" cy="219048"/>
                    </a:xfrm>
                    <a:prstGeom prst="rect">
                      <a:avLst/>
                    </a:prstGeom>
                  </pic:spPr>
                </pic:pic>
              </a:graphicData>
            </a:graphic>
          </wp:inline>
        </w:drawing>
      </w:r>
      <w:r>
        <w:t xml:space="preserve"> button.</w:t>
      </w:r>
      <w:r w:rsidR="00FB2D91">
        <w:t xml:space="preserve">   </w:t>
      </w:r>
    </w:p>
    <w:p w:rsidR="00FB2D91" w:rsidRDefault="0038289A" w:rsidP="00333149">
      <w:pPr>
        <w:pStyle w:val="PenNumbered"/>
        <w:ind w:left="450" w:hanging="450"/>
      </w:pPr>
      <w:r>
        <w:t xml:space="preserve">Browse to the following file to select it, </w:t>
      </w:r>
      <w:r w:rsidR="00FB2D91">
        <w:t xml:space="preserve">and then click the </w:t>
      </w:r>
      <w:r w:rsidR="00333149">
        <w:rPr>
          <w:rStyle w:val="PenScreenTextChar"/>
        </w:rPr>
        <w:t>OK</w:t>
      </w:r>
      <w:r w:rsidR="00FB2D91">
        <w:t xml:space="preserve"> button</w:t>
      </w:r>
      <w:r w:rsidR="00A56210">
        <w:t xml:space="preserve"> to return to the </w:t>
      </w:r>
      <w:r w:rsidR="00A56210" w:rsidRPr="00A56210">
        <w:rPr>
          <w:rStyle w:val="PenScreenTextChar"/>
        </w:rPr>
        <w:t>Copy Files</w:t>
      </w:r>
      <w:r w:rsidR="00A56210">
        <w:t xml:space="preserve"> dialog box.</w:t>
      </w:r>
    </w:p>
    <w:p w:rsidR="009C576D" w:rsidRPr="009C576D" w:rsidRDefault="00FB2D91">
      <w:pPr>
        <w:pStyle w:val="PenNumbered"/>
        <w:numPr>
          <w:ilvl w:val="0"/>
          <w:numId w:val="0"/>
        </w:numPr>
        <w:ind w:left="864"/>
        <w:rPr>
          <w:rFonts w:ascii="Courier New" w:hAnsi="Courier New"/>
          <w:bCs/>
          <w:color w:val="auto"/>
          <w:rPrChange w:id="183" w:author="Will Grasmick" w:date="2016-02-25T14:30:00Z">
            <w:rPr/>
          </w:rPrChange>
        </w:rPr>
      </w:pPr>
      <w:r w:rsidRPr="00A466C9">
        <w:rPr>
          <w:rStyle w:val="PenCodeLine"/>
        </w:rPr>
        <w:t>file://</w:t>
      </w:r>
      <w:r w:rsidR="00F9132D">
        <w:rPr>
          <w:rStyle w:val="PenCodeLine"/>
        </w:rPr>
        <w:t>/pentaho/shared_content</w:t>
      </w:r>
      <w:r w:rsidRPr="00A466C9">
        <w:rPr>
          <w:rStyle w:val="PenCodeLine"/>
        </w:rPr>
        <w:t>/WorkshopTraining/01_dw_optimization/data/</w:t>
      </w:r>
      <w:r w:rsidRPr="00C66A00">
        <w:rPr>
          <w:rStyle w:val="PenCodeLine"/>
        </w:rPr>
        <w:t>callrecords</w:t>
      </w:r>
      <w:r w:rsidR="00333149">
        <w:rPr>
          <w:rStyle w:val="PenCodeLine"/>
        </w:rPr>
        <w:t>_10years</w:t>
      </w:r>
      <w:r w:rsidRPr="00C66A00">
        <w:rPr>
          <w:rStyle w:val="PenCodeLine"/>
        </w:rPr>
        <w:t>.csv</w:t>
      </w:r>
    </w:p>
    <w:p w:rsidR="009C576D" w:rsidRDefault="009C576D">
      <w:pPr>
        <w:pStyle w:val="PenNumbered"/>
        <w:ind w:left="450" w:hanging="450"/>
        <w:rPr>
          <w:ins w:id="184" w:author="Will Grasmick" w:date="2016-02-25T14:30:00Z"/>
        </w:rPr>
      </w:pPr>
      <w:ins w:id="185" w:author="Will Grasmick" w:date="2016-02-25T14:30:00Z">
        <w:r>
          <w:t xml:space="preserve">Click the </w:t>
        </w:r>
        <w:r>
          <w:rPr>
            <w:rStyle w:val="PenScreenTextChar"/>
          </w:rPr>
          <w:t>OK</w:t>
        </w:r>
        <w:r>
          <w:t xml:space="preserve"> button to return to the </w:t>
        </w:r>
        <w:r w:rsidRPr="00A56210">
          <w:rPr>
            <w:rStyle w:val="PenScreenTextChar"/>
          </w:rPr>
          <w:t>Copy Files</w:t>
        </w:r>
        <w:r>
          <w:t xml:space="preserve"> dialog box</w:t>
        </w:r>
      </w:ins>
    </w:p>
    <w:p w:rsidR="006F1C8E" w:rsidRDefault="006F1C8E">
      <w:pPr>
        <w:pStyle w:val="PenNumbered"/>
        <w:ind w:left="450" w:hanging="450"/>
      </w:pPr>
      <w:r>
        <w:t>Select the cell beneath the “Destination Environment” header on the file tab and select “</w:t>
      </w:r>
      <w:del w:id="186" w:author="Will Grasmick" w:date="2016-02-25T14:18:00Z">
        <w:r w:rsidDel="001B4A1E">
          <w:delText>Hadoop Cluster</w:delText>
        </w:r>
      </w:del>
      <w:ins w:id="187" w:author="Will Grasmick" w:date="2016-02-25T14:18:00Z">
        <w:r w:rsidR="001B4A1E">
          <w:t>CDH</w:t>
        </w:r>
      </w:ins>
      <w:r>
        <w:t>” from the drop down.</w:t>
      </w:r>
    </w:p>
    <w:p w:rsidR="006F1C8E" w:rsidDel="00A20D5C" w:rsidRDefault="006F1C8E" w:rsidP="006F1C8E">
      <w:pPr>
        <w:pStyle w:val="PenNumbered"/>
        <w:ind w:left="450" w:hanging="450"/>
        <w:rPr>
          <w:del w:id="188" w:author="Will Grasmick" w:date="2016-02-25T14:20:00Z"/>
        </w:rPr>
      </w:pPr>
      <w:r>
        <w:t xml:space="preserve">Select the cell beneath the “Destination File/Folder” step and </w:t>
      </w:r>
      <w:ins w:id="189" w:author="Will Grasmick" w:date="2016-02-25T14:20:00Z">
        <w:r w:rsidR="00A20D5C">
          <w:t xml:space="preserve">enter </w:t>
        </w:r>
      </w:ins>
      <w:del w:id="190" w:author="Will Grasmick" w:date="2016-02-25T14:20:00Z">
        <w:r w:rsidDel="00A20D5C">
          <w:delText xml:space="preserve">select the </w:delText>
        </w:r>
        <w:r w:rsidDel="00A20D5C">
          <w:rPr>
            <w:noProof/>
          </w:rPr>
          <w:drawing>
            <wp:inline distT="0" distB="0" distL="0" distR="0" wp14:anchorId="7C08BD67" wp14:editId="76570D4E">
              <wp:extent cx="266667" cy="219048"/>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667" cy="219048"/>
                      </a:xfrm>
                      <a:prstGeom prst="rect">
                        <a:avLst/>
                      </a:prstGeom>
                    </pic:spPr>
                  </pic:pic>
                </a:graphicData>
              </a:graphic>
            </wp:inline>
          </w:drawing>
        </w:r>
        <w:r w:rsidDel="00A20D5C">
          <w:delText xml:space="preserve"> button.   </w:delText>
        </w:r>
      </w:del>
    </w:p>
    <w:p w:rsidR="00FB2D91" w:rsidDel="00A20D5C" w:rsidRDefault="00FB2D91">
      <w:pPr>
        <w:pStyle w:val="PenNumbered"/>
        <w:ind w:left="450" w:hanging="450"/>
        <w:rPr>
          <w:del w:id="191" w:author="Will Grasmick" w:date="2016-02-25T14:20:00Z"/>
        </w:rPr>
        <w:pPrChange w:id="192" w:author="Will Grasmick" w:date="2016-02-25T14:20:00Z">
          <w:pPr>
            <w:pStyle w:val="PenNoteSubNumbered"/>
          </w:pPr>
        </w:pPrChange>
      </w:pPr>
      <w:del w:id="193" w:author="Will Grasmick" w:date="2016-02-25T14:20:00Z">
        <w:r w:rsidDel="00A20D5C">
          <w:delText xml:space="preserve">Confirm the </w:delText>
        </w:r>
        <w:r w:rsidRPr="0093579D" w:rsidDel="00A20D5C">
          <w:rPr>
            <w:rStyle w:val="PenScreenTextChar"/>
          </w:rPr>
          <w:delText>Server</w:delText>
        </w:r>
        <w:r w:rsidDel="00A20D5C">
          <w:delText xml:space="preserve"> is set to </w:delText>
        </w:r>
        <w:r w:rsidRPr="0093579D" w:rsidDel="00A20D5C">
          <w:rPr>
            <w:rStyle w:val="PenCodeLine"/>
          </w:rPr>
          <w:delText>localhost</w:delText>
        </w:r>
        <w:r w:rsidDel="00A20D5C">
          <w:delText xml:space="preserve"> and </w:delText>
        </w:r>
        <w:r w:rsidRPr="0093579D" w:rsidDel="00A20D5C">
          <w:rPr>
            <w:rStyle w:val="PenScreenTextChar"/>
          </w:rPr>
          <w:delText>Port</w:delText>
        </w:r>
        <w:r w:rsidDel="00A20D5C">
          <w:delText xml:space="preserve"> is </w:delText>
        </w:r>
        <w:r w:rsidDel="00A20D5C">
          <w:rPr>
            <w:rStyle w:val="PenCodeLine"/>
          </w:rPr>
          <w:delText>8020</w:delText>
        </w:r>
        <w:r w:rsidDel="00A20D5C">
          <w:delText xml:space="preserve"> </w:delText>
        </w:r>
      </w:del>
    </w:p>
    <w:p w:rsidR="00A56210" w:rsidDel="00A20D5C" w:rsidRDefault="00A56210">
      <w:pPr>
        <w:pStyle w:val="PenNumbered"/>
        <w:ind w:left="360"/>
        <w:rPr>
          <w:del w:id="194" w:author="Will Grasmick" w:date="2016-02-25T14:20:00Z"/>
        </w:rPr>
        <w:pPrChange w:id="195" w:author="Will Grasmick" w:date="2016-02-25T14:20:00Z">
          <w:pPr>
            <w:pStyle w:val="PenNumbered"/>
            <w:ind w:left="450" w:hanging="450"/>
          </w:pPr>
        </w:pPrChange>
      </w:pPr>
      <w:del w:id="196" w:author="Will Grasmick" w:date="2016-02-25T14:20:00Z">
        <w:r w:rsidDel="00A20D5C">
          <w:delText xml:space="preserve">Click the </w:delText>
        </w:r>
        <w:r w:rsidRPr="003D2E1C" w:rsidDel="00A20D5C">
          <w:rPr>
            <w:rStyle w:val="PenScreenTextChar"/>
          </w:rPr>
          <w:delText>Connect</w:delText>
        </w:r>
        <w:r w:rsidDel="00A20D5C">
          <w:delText xml:space="preserve"> button to begin browsing the HDFS directory</w:delText>
        </w:r>
      </w:del>
    </w:p>
    <w:p w:rsidR="00A20D5C" w:rsidRPr="00A20D5C" w:rsidRDefault="00FB2D91">
      <w:pPr>
        <w:pStyle w:val="PenNumbered"/>
        <w:ind w:left="450" w:hanging="450"/>
        <w:rPr>
          <w:ins w:id="197" w:author="Will Grasmick" w:date="2016-02-25T14:21:00Z"/>
          <w:rStyle w:val="PenCodeLine"/>
          <w:rFonts w:ascii="Open Sans" w:hAnsi="Open Sans"/>
          <w:bCs w:val="0"/>
          <w:color w:val="333E48"/>
          <w:rPrChange w:id="198" w:author="Will Grasmick" w:date="2016-02-25T14:21:00Z">
            <w:rPr>
              <w:ins w:id="199" w:author="Will Grasmick" w:date="2016-02-25T14:21:00Z"/>
              <w:rStyle w:val="PenCodeLine"/>
            </w:rPr>
          </w:rPrChange>
        </w:rPr>
      </w:pPr>
      <w:del w:id="200" w:author="Will Grasmick" w:date="2016-02-25T14:20:00Z">
        <w:r w:rsidDel="00A20D5C">
          <w:delText>B</w:delText>
        </w:r>
      </w:del>
      <w:del w:id="201" w:author="Will Grasmick" w:date="2016-02-25T14:19:00Z">
        <w:r w:rsidDel="00A20D5C">
          <w:delText xml:space="preserve">rowse to the following HDFS directory, </w:delText>
        </w:r>
        <w:r w:rsidRPr="003D2E1C" w:rsidDel="00A20D5C">
          <w:rPr>
            <w:rStyle w:val="PenCodeLine"/>
          </w:rPr>
          <w:delText>hdfs://localhost:8020</w:delText>
        </w:r>
      </w:del>
      <w:r w:rsidRPr="003D2E1C">
        <w:rPr>
          <w:rStyle w:val="PenCodeLine"/>
        </w:rPr>
        <w:t>/</w:t>
      </w:r>
      <w:proofErr w:type="spellStart"/>
      <w:r w:rsidRPr="003D2E1C">
        <w:rPr>
          <w:rStyle w:val="PenCodeLine"/>
        </w:rPr>
        <w:t>callrecords</w:t>
      </w:r>
      <w:proofErr w:type="spellEnd"/>
      <w:r w:rsidRPr="003D2E1C">
        <w:rPr>
          <w:rStyle w:val="PenCodeLine"/>
        </w:rPr>
        <w:t>/input</w:t>
      </w:r>
    </w:p>
    <w:p w:rsidR="00A20D5C" w:rsidRDefault="001576AC">
      <w:pPr>
        <w:pStyle w:val="PenNumbered"/>
        <w:ind w:left="450" w:hanging="450"/>
        <w:rPr>
          <w:ins w:id="202" w:author="Will Grasmick" w:date="2016-02-25T14:21:00Z"/>
        </w:rPr>
      </w:pPr>
      <w:ins w:id="203" w:author="Will Grasmick" w:date="2016-02-25T14:21:00Z">
        <w:r>
          <w:t xml:space="preserve">Repeat steps </w:t>
        </w:r>
        <w:r w:rsidRPr="001576AC">
          <w:rPr>
            <w:b/>
            <w:rPrChange w:id="204" w:author="Will Grasmick" w:date="2016-02-25T14:31:00Z">
              <w:rPr/>
            </w:rPrChange>
          </w:rPr>
          <w:t>8-13</w:t>
        </w:r>
        <w:r w:rsidR="00A20D5C" w:rsidRPr="00A20D5C">
          <w:rPr>
            <w:rPrChange w:id="205" w:author="Will Grasmick" w:date="2016-02-25T14:22:00Z">
              <w:rPr>
                <w:rStyle w:val="PenCodeLine"/>
              </w:rPr>
            </w:rPrChange>
          </w:rPr>
          <w:t xml:space="preserve"> to copy the “Source File/Folder</w:t>
        </w:r>
      </w:ins>
      <w:ins w:id="206" w:author="Will Grasmick" w:date="2016-02-25T14:22:00Z">
        <w:r w:rsidR="00A20D5C">
          <w:t xml:space="preserve">” </w:t>
        </w:r>
      </w:ins>
      <w:del w:id="207" w:author="Will Grasmick" w:date="2016-02-25T14:21:00Z">
        <w:r w:rsidR="00FB2D91" w:rsidRPr="00A20D5C" w:rsidDel="00A20D5C">
          <w:rPr>
            <w:rPrChange w:id="208" w:author="Will Grasmick" w:date="2016-02-25T14:22:00Z">
              <w:rPr>
                <w:rStyle w:val="PenCodeLine"/>
              </w:rPr>
            </w:rPrChange>
          </w:rPr>
          <w:delText>,</w:delText>
        </w:r>
      </w:del>
      <w:r w:rsidR="00FB2D91">
        <w:t xml:space="preserve"> </w:t>
      </w:r>
      <w:ins w:id="209" w:author="Will Grasmick" w:date="2016-02-25T14:26:00Z">
        <w:r w:rsidR="003C453B" w:rsidRPr="003C453B">
          <w:rPr>
            <w:rStyle w:val="PenCodeLine"/>
            <w:rPrChange w:id="210" w:author="Will Grasmick" w:date="2016-02-25T14:26:00Z">
              <w:rPr/>
            </w:rPrChange>
          </w:rPr>
          <w:t>file://</w:t>
        </w:r>
      </w:ins>
      <w:r w:rsidR="00F9132D">
        <w:rPr>
          <w:rStyle w:val="PenCodeLine"/>
        </w:rPr>
        <w:t>/pentaho/shared_content</w:t>
      </w:r>
      <w:ins w:id="211" w:author="Will Grasmick" w:date="2016-02-25T14:23:00Z">
        <w:r w:rsidR="00A20D5C" w:rsidRPr="00A466C9">
          <w:rPr>
            <w:rStyle w:val="PenCodeLine"/>
          </w:rPr>
          <w:t>/WorkshopTraining/01_dw_optimization/data/</w:t>
        </w:r>
        <w:r w:rsidR="003E1CB6">
          <w:rPr>
            <w:rStyle w:val="PenCodeLine"/>
          </w:rPr>
          <w:t>areacodes</w:t>
        </w:r>
        <w:r w:rsidR="00A20D5C" w:rsidRPr="00C66A00">
          <w:rPr>
            <w:rStyle w:val="PenCodeLine"/>
          </w:rPr>
          <w:t>.csv</w:t>
        </w:r>
        <w:r w:rsidR="003E1CB6">
          <w:rPr>
            <w:rStyle w:val="PenCodeLine"/>
          </w:rPr>
          <w:t xml:space="preserve"> </w:t>
        </w:r>
        <w:r w:rsidR="003E1CB6" w:rsidRPr="003E1CB6">
          <w:rPr>
            <w:rPrChange w:id="212" w:author="Will Grasmick" w:date="2016-02-25T14:24:00Z">
              <w:rPr>
                <w:rStyle w:val="PenCodeLine"/>
              </w:rPr>
            </w:rPrChange>
          </w:rPr>
          <w:t xml:space="preserve">to the </w:t>
        </w:r>
      </w:ins>
      <w:ins w:id="213" w:author="Will Grasmick" w:date="2016-02-25T14:24:00Z">
        <w:r w:rsidR="003E1CB6">
          <w:t>“</w:t>
        </w:r>
      </w:ins>
      <w:ins w:id="214" w:author="Will Grasmick" w:date="2016-02-25T14:23:00Z">
        <w:r w:rsidR="003E1CB6" w:rsidRPr="003E1CB6">
          <w:rPr>
            <w:rPrChange w:id="215" w:author="Will Grasmick" w:date="2016-02-25T14:24:00Z">
              <w:rPr>
                <w:rStyle w:val="PenCodeLine"/>
              </w:rPr>
            </w:rPrChange>
          </w:rPr>
          <w:t>Destination File/Folder</w:t>
        </w:r>
      </w:ins>
      <w:ins w:id="216" w:author="Will Grasmick" w:date="2016-02-25T14:24:00Z">
        <w:r w:rsidR="003E1CB6">
          <w:t>”</w:t>
        </w:r>
      </w:ins>
      <w:ins w:id="217" w:author="Will Grasmick" w:date="2016-02-25T14:23:00Z">
        <w:r w:rsidR="003E1CB6">
          <w:rPr>
            <w:rStyle w:val="PenCodeLine"/>
          </w:rPr>
          <w:t xml:space="preserve"> /</w:t>
        </w:r>
        <w:proofErr w:type="spellStart"/>
        <w:r w:rsidR="003E1CB6">
          <w:rPr>
            <w:rStyle w:val="PenCodeLine"/>
          </w:rPr>
          <w:t>callrecords</w:t>
        </w:r>
        <w:proofErr w:type="spellEnd"/>
        <w:r w:rsidR="003E1CB6">
          <w:rPr>
            <w:rStyle w:val="PenCodeLine"/>
          </w:rPr>
          <w:t>/reference</w:t>
        </w:r>
      </w:ins>
    </w:p>
    <w:p w:rsidR="00FB2D91" w:rsidDel="009C576D" w:rsidRDefault="00FB2D91">
      <w:pPr>
        <w:pStyle w:val="PenNumbered"/>
        <w:ind w:left="450" w:hanging="450"/>
        <w:rPr>
          <w:del w:id="218" w:author="Will Grasmick" w:date="2016-02-25T14:30:00Z"/>
        </w:rPr>
      </w:pPr>
      <w:del w:id="219" w:author="Will Grasmick" w:date="2016-02-25T14:21:00Z">
        <w:r w:rsidDel="00A20D5C">
          <w:delText>and then c</w:delText>
        </w:r>
      </w:del>
      <w:del w:id="220" w:author="Will Grasmick" w:date="2016-02-25T14:30:00Z">
        <w:r w:rsidDel="009C576D">
          <w:delText xml:space="preserve">lick the </w:delText>
        </w:r>
        <w:r w:rsidR="00A56210" w:rsidDel="009C576D">
          <w:rPr>
            <w:rStyle w:val="PenScreenTextChar"/>
          </w:rPr>
          <w:delText>OK</w:delText>
        </w:r>
        <w:r w:rsidR="00A56210" w:rsidDel="009C576D">
          <w:delText xml:space="preserve"> button to return to the </w:delText>
        </w:r>
        <w:r w:rsidR="00A56210" w:rsidRPr="00A56210" w:rsidDel="009C576D">
          <w:rPr>
            <w:rStyle w:val="PenScreenTextChar"/>
          </w:rPr>
          <w:delText>Copy Files</w:delText>
        </w:r>
        <w:r w:rsidR="00A56210" w:rsidDel="009C576D">
          <w:delText xml:space="preserve"> dialog box.</w:delText>
        </w:r>
        <w:r w:rsidDel="009C576D">
          <w:delText xml:space="preserve"> </w:delText>
        </w:r>
      </w:del>
    </w:p>
    <w:p w:rsidR="00FB2D91" w:rsidRDefault="00FB2D91">
      <w:pPr>
        <w:pStyle w:val="PenNumbered"/>
        <w:ind w:left="450" w:hanging="450"/>
      </w:pPr>
      <w:r>
        <w:t xml:space="preserve">Your </w:t>
      </w:r>
      <w:r w:rsidRPr="003D2E1C">
        <w:rPr>
          <w:rStyle w:val="PenScreenTextChar"/>
        </w:rPr>
        <w:t>Hadoop Copy Files</w:t>
      </w:r>
      <w:r>
        <w:t xml:space="preserve"> dialog box should match the following image:</w:t>
      </w:r>
    </w:p>
    <w:p w:rsidR="00FB2D91" w:rsidRDefault="006F1C8E" w:rsidP="00146886">
      <w:pPr>
        <w:pStyle w:val="PenNumbered"/>
        <w:numPr>
          <w:ilvl w:val="0"/>
          <w:numId w:val="0"/>
        </w:numPr>
        <w:ind w:left="450"/>
      </w:pPr>
      <w:r w:rsidRPr="006F1C8E">
        <w:rPr>
          <w:noProof/>
        </w:rPr>
        <w:lastRenderedPageBreak/>
        <w:t xml:space="preserve"> </w:t>
      </w:r>
      <w:del w:id="221" w:author="Will Grasmick" w:date="2016-02-25T14:29:00Z">
        <w:r w:rsidDel="003C453B">
          <w:rPr>
            <w:noProof/>
          </w:rPr>
          <w:drawing>
            <wp:inline distT="0" distB="0" distL="0" distR="0" wp14:anchorId="7E297FF5" wp14:editId="191EC2D5">
              <wp:extent cx="5943600" cy="1736725"/>
              <wp:effectExtent l="19050" t="19050" r="19050" b="158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36725"/>
                      </a:xfrm>
                      <a:prstGeom prst="rect">
                        <a:avLst/>
                      </a:prstGeom>
                      <a:ln>
                        <a:solidFill>
                          <a:schemeClr val="accent1"/>
                        </a:solidFill>
                      </a:ln>
                    </pic:spPr>
                  </pic:pic>
                </a:graphicData>
              </a:graphic>
            </wp:inline>
          </w:drawing>
        </w:r>
      </w:del>
      <w:ins w:id="222" w:author="Will Grasmick" w:date="2016-02-25T14:29:00Z">
        <w:r w:rsidR="003C453B">
          <w:rPr>
            <w:noProof/>
          </w:rPr>
          <w:drawing>
            <wp:inline distT="0" distB="0" distL="0" distR="0" wp14:anchorId="5EC5415D" wp14:editId="062398E3">
              <wp:extent cx="5943600" cy="185483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54835"/>
                      </a:xfrm>
                      <a:prstGeom prst="rect">
                        <a:avLst/>
                      </a:prstGeom>
                      <a:ln>
                        <a:solidFill>
                          <a:schemeClr val="accent1"/>
                        </a:solidFill>
                      </a:ln>
                    </pic:spPr>
                  </pic:pic>
                </a:graphicData>
              </a:graphic>
            </wp:inline>
          </w:drawing>
        </w:r>
      </w:ins>
    </w:p>
    <w:p w:rsidR="004D1A1F" w:rsidRDefault="004D1A1F" w:rsidP="00A56210">
      <w:pPr>
        <w:pStyle w:val="PenNumbered"/>
        <w:ind w:left="450" w:hanging="450"/>
      </w:pPr>
      <w:r>
        <w:t>Click OK to return to the canvas.</w:t>
      </w:r>
    </w:p>
    <w:p w:rsidR="00FB2D91" w:rsidRDefault="00FB2D91" w:rsidP="00A56210">
      <w:pPr>
        <w:pStyle w:val="PenNumbered"/>
        <w:ind w:left="450" w:hanging="450"/>
      </w:pPr>
      <w:r>
        <w:t xml:space="preserve">From the </w:t>
      </w:r>
      <w:r w:rsidRPr="00A56210">
        <w:rPr>
          <w:b/>
          <w:color w:val="1F497D" w:themeColor="text2"/>
        </w:rPr>
        <w:t>File</w:t>
      </w:r>
      <w:r>
        <w:t xml:space="preserve"> menu, choose </w:t>
      </w:r>
      <w:r w:rsidRPr="00A56210">
        <w:rPr>
          <w:b/>
          <w:color w:val="1F497D" w:themeColor="text2"/>
        </w:rPr>
        <w:t>Save</w:t>
      </w:r>
      <w:r>
        <w:t>.</w:t>
      </w:r>
    </w:p>
    <w:p w:rsidR="00FB2D91" w:rsidRDefault="002D2D34" w:rsidP="00A56210">
      <w:pPr>
        <w:pStyle w:val="PenNumbered"/>
        <w:ind w:left="450" w:right="-180" w:hanging="450"/>
      </w:pPr>
      <w:r>
        <w:t xml:space="preserve">In the Name field, specify </w:t>
      </w:r>
      <w:r w:rsidRPr="002D2D34">
        <w:rPr>
          <w:rStyle w:val="PenCodeLine"/>
        </w:rPr>
        <w:t>CDR-</w:t>
      </w:r>
      <w:proofErr w:type="spellStart"/>
      <w:r>
        <w:rPr>
          <w:rStyle w:val="PenCodeLine"/>
        </w:rPr>
        <w:t>C</w:t>
      </w:r>
      <w:r w:rsidR="00FB2D91" w:rsidRPr="00A56210">
        <w:rPr>
          <w:rStyle w:val="PenCodeLine"/>
        </w:rPr>
        <w:t>opyFiles.kjb</w:t>
      </w:r>
      <w:proofErr w:type="spellEnd"/>
      <w:r w:rsidR="00A56210">
        <w:t xml:space="preserve"> and save to the following location: </w:t>
      </w:r>
      <w:r w:rsidR="00F9132D">
        <w:rPr>
          <w:rStyle w:val="PenCodeLine"/>
        </w:rPr>
        <w:t>/pentaho/shared_content</w:t>
      </w:r>
      <w:r w:rsidR="00FB2D91" w:rsidRPr="00A56210">
        <w:rPr>
          <w:rStyle w:val="PenCodeLine"/>
        </w:rPr>
        <w:t>/WorkshopTraining/student_files/01_dw_optimization</w:t>
      </w:r>
      <w:r w:rsidR="00FB2D91">
        <w:t>.</w:t>
      </w:r>
    </w:p>
    <w:p w:rsidR="00FB2D91" w:rsidRDefault="00FB2D91" w:rsidP="00FB2D91">
      <w:pPr>
        <w:pStyle w:val="PenNumbered"/>
        <w:ind w:left="450" w:hanging="450"/>
      </w:pPr>
      <w:r>
        <w:t xml:space="preserve">From the </w:t>
      </w:r>
      <w:r w:rsidRPr="00E51AB1">
        <w:rPr>
          <w:b/>
          <w:color w:val="1F497D" w:themeColor="text2"/>
        </w:rPr>
        <w:t>Action</w:t>
      </w:r>
      <w:r>
        <w:t xml:space="preserve"> menu, choose </w:t>
      </w:r>
      <w:r w:rsidRPr="00E51AB1">
        <w:rPr>
          <w:b/>
          <w:color w:val="1F497D" w:themeColor="text2"/>
        </w:rPr>
        <w:t>Run</w:t>
      </w:r>
      <w:r w:rsidR="00B70A1A">
        <w:t xml:space="preserve"> and then click </w:t>
      </w:r>
      <w:r w:rsidR="00B70A1A" w:rsidRPr="00B70A1A">
        <w:rPr>
          <w:rStyle w:val="PenScreenTextChar"/>
        </w:rPr>
        <w:t>Launch</w:t>
      </w:r>
      <w:r w:rsidR="00B70A1A">
        <w:t>.</w:t>
      </w:r>
      <w:r>
        <w:t xml:space="preserve">  </w:t>
      </w:r>
      <w:r w:rsidR="00D004A7">
        <w:t>On</w:t>
      </w:r>
      <w:r>
        <w:t xml:space="preserve"> the</w:t>
      </w:r>
      <w:r w:rsidR="00A56210">
        <w:t xml:space="preserve"> </w:t>
      </w:r>
      <w:r w:rsidR="00A56210" w:rsidRPr="00A56210">
        <w:rPr>
          <w:rStyle w:val="PenScreenTextChar"/>
        </w:rPr>
        <w:t xml:space="preserve">Job </w:t>
      </w:r>
      <w:r w:rsidRPr="00A56210">
        <w:rPr>
          <w:rStyle w:val="PenScreenTextChar"/>
        </w:rPr>
        <w:t>metrics</w:t>
      </w:r>
      <w:r>
        <w:t xml:space="preserve"> tab</w:t>
      </w:r>
      <w:r w:rsidR="00D004A7">
        <w:t xml:space="preserve"> located</w:t>
      </w:r>
      <w:r>
        <w:t xml:space="preserve"> </w:t>
      </w:r>
      <w:r w:rsidR="00D004A7">
        <w:t>in the bottom section of Spoon,</w:t>
      </w:r>
      <w:r w:rsidR="00A56210">
        <w:t xml:space="preserve"> </w:t>
      </w:r>
      <w:r>
        <w:t>you should see the job progress.</w:t>
      </w:r>
    </w:p>
    <w:p w:rsidR="00FB2D91" w:rsidRDefault="00D004A7" w:rsidP="00FB2D91">
      <w:pPr>
        <w:pStyle w:val="PenNumbered"/>
        <w:ind w:left="450" w:hanging="450"/>
      </w:pPr>
      <w:r>
        <w:t>To view the newly copied CDR data in Hadoop, l</w:t>
      </w:r>
      <w:r w:rsidR="00A56210">
        <w:t>aunch Firefox by single-clicking the Firefox icon at the bottom of your screen.</w:t>
      </w:r>
    </w:p>
    <w:p w:rsidR="00FB2D91" w:rsidRDefault="00A56210" w:rsidP="00FB2D91">
      <w:pPr>
        <w:pStyle w:val="PenNumbered"/>
        <w:numPr>
          <w:ilvl w:val="0"/>
          <w:numId w:val="0"/>
        </w:numPr>
        <w:ind w:left="450"/>
      </w:pPr>
      <w:r>
        <w:rPr>
          <w:noProof/>
        </w:rPr>
        <w:drawing>
          <wp:inline distT="0" distB="0" distL="0" distR="0" wp14:anchorId="4C251D5A" wp14:editId="46E3D379">
            <wp:extent cx="3076575" cy="26670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p>
    <w:p w:rsidR="00D004A7" w:rsidRDefault="00D004A7" w:rsidP="00D004A7">
      <w:pPr>
        <w:pStyle w:val="PenNumbered"/>
        <w:ind w:left="450" w:hanging="450"/>
      </w:pPr>
      <w:r>
        <w:t xml:space="preserve">From the Firefox bookmarks bar click </w:t>
      </w:r>
      <w:r w:rsidRPr="00D004A7">
        <w:rPr>
          <w:rStyle w:val="PenScreenTextChar"/>
        </w:rPr>
        <w:t xml:space="preserve">Hadoop </w:t>
      </w:r>
      <w:proofErr w:type="spellStart"/>
      <w:r w:rsidRPr="00D004A7">
        <w:rPr>
          <w:rStyle w:val="PenScreenTextChar"/>
        </w:rPr>
        <w:t>NameNode</w:t>
      </w:r>
      <w:proofErr w:type="spellEnd"/>
      <w:r>
        <w:t>.</w:t>
      </w:r>
    </w:p>
    <w:p w:rsidR="00E71269" w:rsidRDefault="00645D36" w:rsidP="00E71269">
      <w:pPr>
        <w:pStyle w:val="PenNumbered"/>
        <w:numPr>
          <w:ilvl w:val="0"/>
          <w:numId w:val="0"/>
        </w:numPr>
        <w:ind w:left="450"/>
      </w:pPr>
      <w:r w:rsidRPr="00645D36">
        <w:rPr>
          <w:noProof/>
        </w:rPr>
        <w:t xml:space="preserve"> </w:t>
      </w:r>
      <w:del w:id="223" w:author="Will Grasmick" w:date="2016-02-25T14:33:00Z">
        <w:r w:rsidDel="000B4419">
          <w:rPr>
            <w:noProof/>
          </w:rPr>
          <w:drawing>
            <wp:inline distT="0" distB="0" distL="0" distR="0" wp14:anchorId="563030A1" wp14:editId="11C67A24">
              <wp:extent cx="2619784" cy="829870"/>
              <wp:effectExtent l="19050" t="19050" r="9525" b="279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1442" cy="843066"/>
                      </a:xfrm>
                      <a:prstGeom prst="rect">
                        <a:avLst/>
                      </a:prstGeom>
                      <a:ln>
                        <a:solidFill>
                          <a:schemeClr val="accent1"/>
                        </a:solidFill>
                      </a:ln>
                    </pic:spPr>
                  </pic:pic>
                </a:graphicData>
              </a:graphic>
            </wp:inline>
          </w:drawing>
        </w:r>
      </w:del>
      <w:ins w:id="224" w:author="Will Grasmick" w:date="2016-02-25T14:33:00Z">
        <w:r w:rsidR="000B4419">
          <w:rPr>
            <w:noProof/>
          </w:rPr>
          <w:drawing>
            <wp:inline distT="0" distB="0" distL="0" distR="0" wp14:anchorId="65611F6C" wp14:editId="33B433F4">
              <wp:extent cx="3000000" cy="1304762"/>
              <wp:effectExtent l="19050" t="1905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000" cy="1304762"/>
                      </a:xfrm>
                      <a:prstGeom prst="rect">
                        <a:avLst/>
                      </a:prstGeom>
                      <a:ln>
                        <a:solidFill>
                          <a:schemeClr val="accent1"/>
                        </a:solidFill>
                      </a:ln>
                    </pic:spPr>
                  </pic:pic>
                </a:graphicData>
              </a:graphic>
            </wp:inline>
          </w:drawing>
        </w:r>
      </w:ins>
    </w:p>
    <w:p w:rsidR="00D004A7" w:rsidRPr="00065E19" w:rsidRDefault="00D004A7" w:rsidP="00D004A7">
      <w:pPr>
        <w:pStyle w:val="PenNumbered"/>
        <w:ind w:left="450" w:hanging="450"/>
        <w:rPr>
          <w:ins w:id="225" w:author="Will Grasmick" w:date="2016-02-29T12:05:00Z"/>
          <w:rStyle w:val="PenScreenTextChar"/>
          <w:b w:val="0"/>
          <w:color w:val="333E48"/>
          <w:rPrChange w:id="226" w:author="Will Grasmick" w:date="2016-02-29T12:05:00Z">
            <w:rPr>
              <w:ins w:id="227" w:author="Will Grasmick" w:date="2016-02-29T12:05:00Z"/>
              <w:rStyle w:val="PenScreenTextChar"/>
            </w:rPr>
          </w:rPrChange>
        </w:rPr>
      </w:pPr>
      <w:r>
        <w:t>Click the</w:t>
      </w:r>
      <w:r w:rsidR="00E71269">
        <w:t xml:space="preserve"> following links</w:t>
      </w:r>
      <w:r>
        <w:t xml:space="preserve"> </w:t>
      </w:r>
      <w:r w:rsidRPr="00D004A7">
        <w:rPr>
          <w:rStyle w:val="PenScreenTextChar"/>
        </w:rPr>
        <w:t>Browse the file</w:t>
      </w:r>
      <w:r w:rsidR="004D1A1F">
        <w:rPr>
          <w:rStyle w:val="PenScreenTextChar"/>
        </w:rPr>
        <w:t xml:space="preserve"> </w:t>
      </w:r>
      <w:r w:rsidRPr="00D004A7">
        <w:rPr>
          <w:rStyle w:val="PenScreenTextChar"/>
        </w:rPr>
        <w:t>system</w:t>
      </w:r>
      <w:r>
        <w:t xml:space="preserve"> </w:t>
      </w:r>
      <w:r w:rsidR="00E71269">
        <w:sym w:font="Wingdings" w:char="F0E0"/>
      </w:r>
      <w:r w:rsidR="00E71269">
        <w:t xml:space="preserve"> </w:t>
      </w:r>
      <w:proofErr w:type="spellStart"/>
      <w:r w:rsidR="00E71269" w:rsidRPr="00E71269">
        <w:rPr>
          <w:rStyle w:val="PenScreenTextChar"/>
        </w:rPr>
        <w:t>callrecords</w:t>
      </w:r>
      <w:proofErr w:type="spellEnd"/>
      <w:r w:rsidR="00E71269">
        <w:t xml:space="preserve"> </w:t>
      </w:r>
      <w:r w:rsidR="00E71269">
        <w:sym w:font="Wingdings" w:char="F0E0"/>
      </w:r>
      <w:r w:rsidR="00E71269">
        <w:t xml:space="preserve"> </w:t>
      </w:r>
      <w:r w:rsidR="00E71269" w:rsidRPr="00E71269">
        <w:rPr>
          <w:rStyle w:val="PenScreenTextChar"/>
        </w:rPr>
        <w:t>input</w:t>
      </w:r>
      <w:r w:rsidR="00E71269">
        <w:rPr>
          <w:rStyle w:val="PenScreenTextChar"/>
        </w:rPr>
        <w:t xml:space="preserve"> </w:t>
      </w:r>
      <w:r w:rsidR="00E71269" w:rsidRPr="00E71269">
        <w:rPr>
          <w:rStyle w:val="PenScreenTextChar"/>
        </w:rPr>
        <w:sym w:font="Wingdings" w:char="F0E0"/>
      </w:r>
      <w:r w:rsidR="00E71269">
        <w:rPr>
          <w:rStyle w:val="PenScreenTextChar"/>
        </w:rPr>
        <w:t xml:space="preserve"> callrecords_10years.csv</w:t>
      </w:r>
    </w:p>
    <w:p w:rsidR="00065E19" w:rsidRPr="00065E19" w:rsidRDefault="00065E19">
      <w:pPr>
        <w:pStyle w:val="PenNumbered"/>
        <w:ind w:left="450" w:hanging="450"/>
        <w:rPr>
          <w:rStyle w:val="PenScreenTextChar"/>
          <w:b w:val="0"/>
          <w:color w:val="333E48"/>
        </w:rPr>
      </w:pPr>
      <w:ins w:id="228" w:author="Will Grasmick" w:date="2016-02-29T12:05:00Z">
        <w:r>
          <w:t xml:space="preserve">Click the following links </w:t>
        </w:r>
        <w:r w:rsidRPr="00D004A7">
          <w:rPr>
            <w:rStyle w:val="PenScreenTextChar"/>
          </w:rPr>
          <w:t>Browse the file</w:t>
        </w:r>
        <w:r>
          <w:rPr>
            <w:rStyle w:val="PenScreenTextChar"/>
          </w:rPr>
          <w:t xml:space="preserve"> </w:t>
        </w:r>
        <w:r w:rsidRPr="00D004A7">
          <w:rPr>
            <w:rStyle w:val="PenScreenTextChar"/>
          </w:rPr>
          <w:t>system</w:t>
        </w:r>
        <w:r>
          <w:t xml:space="preserve"> </w:t>
        </w:r>
        <w:r>
          <w:sym w:font="Wingdings" w:char="F0E0"/>
        </w:r>
        <w:r>
          <w:t xml:space="preserve"> </w:t>
        </w:r>
        <w:proofErr w:type="spellStart"/>
        <w:r w:rsidRPr="00E71269">
          <w:rPr>
            <w:rStyle w:val="PenScreenTextChar"/>
          </w:rPr>
          <w:t>callrecords</w:t>
        </w:r>
        <w:proofErr w:type="spellEnd"/>
        <w:r>
          <w:t xml:space="preserve"> </w:t>
        </w:r>
        <w:r>
          <w:sym w:font="Wingdings" w:char="F0E0"/>
        </w:r>
        <w:r>
          <w:t xml:space="preserve"> </w:t>
        </w:r>
        <w:r>
          <w:rPr>
            <w:rStyle w:val="PenScreenTextChar"/>
          </w:rPr>
          <w:t xml:space="preserve">reference </w:t>
        </w:r>
        <w:r w:rsidRPr="00E71269">
          <w:rPr>
            <w:rStyle w:val="PenScreenTextChar"/>
          </w:rPr>
          <w:sym w:font="Wingdings" w:char="F0E0"/>
        </w:r>
        <w:r>
          <w:rPr>
            <w:rStyle w:val="PenScreenTextChar"/>
          </w:rPr>
          <w:t xml:space="preserve"> areacodes.csv</w:t>
        </w:r>
      </w:ins>
    </w:p>
    <w:p w:rsidR="00E71269" w:rsidRDefault="00011161" w:rsidP="00D004A7">
      <w:pPr>
        <w:pStyle w:val="PenNumbered"/>
        <w:ind w:left="450" w:hanging="450"/>
      </w:pPr>
      <w:r>
        <w:t>If your job executes successfully you will see CDR records as shown in</w:t>
      </w:r>
      <w:r w:rsidR="00E71269">
        <w:t xml:space="preserve"> following screenshot:</w:t>
      </w:r>
    </w:p>
    <w:p w:rsidR="007E4267" w:rsidRDefault="00E71269" w:rsidP="00870756">
      <w:pPr>
        <w:pStyle w:val="PenNumbered"/>
        <w:numPr>
          <w:ilvl w:val="0"/>
          <w:numId w:val="0"/>
        </w:numPr>
        <w:ind w:left="450"/>
      </w:pPr>
      <w:r>
        <w:rPr>
          <w:noProof/>
        </w:rPr>
        <w:lastRenderedPageBreak/>
        <w:drawing>
          <wp:inline distT="0" distB="0" distL="0" distR="0" wp14:anchorId="06486EE7" wp14:editId="23D353C2">
            <wp:extent cx="2293620" cy="1802530"/>
            <wp:effectExtent l="19050" t="19050" r="1143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6789" cy="1812879"/>
                    </a:xfrm>
                    <a:prstGeom prst="rect">
                      <a:avLst/>
                    </a:prstGeom>
                    <a:ln>
                      <a:solidFill>
                        <a:schemeClr val="accent1"/>
                      </a:solidFill>
                    </a:ln>
                  </pic:spPr>
                </pic:pic>
              </a:graphicData>
            </a:graphic>
          </wp:inline>
        </w:drawing>
      </w:r>
    </w:p>
    <w:p w:rsidR="00FB5560" w:rsidRDefault="00FB5560" w:rsidP="00870756">
      <w:pPr>
        <w:pStyle w:val="PenNumbered"/>
        <w:numPr>
          <w:ilvl w:val="0"/>
          <w:numId w:val="0"/>
        </w:numPr>
        <w:ind w:left="450"/>
      </w:pPr>
    </w:p>
    <w:p w:rsidR="00FB5560" w:rsidRPr="00936636" w:rsidRDefault="00FB5560" w:rsidP="00FB5560">
      <w:pPr>
        <w:pStyle w:val="PenNoteSubNumbered"/>
        <w:rPr>
          <w:color w:val="1F497D" w:themeColor="text2"/>
        </w:rPr>
      </w:pPr>
      <w:r w:rsidRPr="00936636">
        <w:rPr>
          <w:noProof/>
          <w:color w:val="1F497D" w:themeColor="text2"/>
        </w:rPr>
        <w:drawing>
          <wp:anchor distT="0" distB="0" distL="114300" distR="114300" simplePos="0" relativeHeight="251695104" behindDoc="0" locked="0" layoutInCell="1" allowOverlap="1" wp14:anchorId="7D410A05" wp14:editId="432A6C22">
            <wp:simplePos x="0" y="0"/>
            <wp:positionH relativeFrom="column">
              <wp:posOffset>1270</wp:posOffset>
            </wp:positionH>
            <wp:positionV relativeFrom="paragraph">
              <wp:posOffset>-2540</wp:posOffset>
            </wp:positionV>
            <wp:extent cx="420370" cy="530225"/>
            <wp:effectExtent l="0" t="0" r="0" b="3175"/>
            <wp:wrapSquare wrapText="r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1F497D" w:themeColor="text2"/>
        </w:rPr>
        <w:t xml:space="preserve">The file is now ready to be processed </w:t>
      </w:r>
      <w:r w:rsidR="00BD0153">
        <w:rPr>
          <w:color w:val="1F497D" w:themeColor="text2"/>
        </w:rPr>
        <w:t>within Hadoop</w:t>
      </w:r>
      <w:r w:rsidR="00FF3B2C">
        <w:rPr>
          <w:color w:val="1F497D" w:themeColor="text2"/>
        </w:rPr>
        <w:t xml:space="preserve"> and</w:t>
      </w:r>
      <w:r w:rsidR="00BD0153">
        <w:rPr>
          <w:color w:val="1F497D" w:themeColor="text2"/>
        </w:rPr>
        <w:t xml:space="preserve"> </w:t>
      </w:r>
      <w:r>
        <w:rPr>
          <w:color w:val="1F497D" w:themeColor="text2"/>
        </w:rPr>
        <w:t xml:space="preserve">by the mapper transformation </w:t>
      </w:r>
      <w:r w:rsidR="00114C6D">
        <w:rPr>
          <w:color w:val="1F497D" w:themeColor="text2"/>
        </w:rPr>
        <w:t xml:space="preserve">previously </w:t>
      </w:r>
      <w:r>
        <w:rPr>
          <w:color w:val="1F497D" w:themeColor="text2"/>
        </w:rPr>
        <w:t>created in MapReduce Exercise 1.</w:t>
      </w:r>
    </w:p>
    <w:p w:rsidR="00C846F1" w:rsidRDefault="00C846F1" w:rsidP="00870756">
      <w:pPr>
        <w:pStyle w:val="PenNumbered"/>
        <w:numPr>
          <w:ilvl w:val="0"/>
          <w:numId w:val="0"/>
        </w:numPr>
        <w:ind w:left="450"/>
        <w:rPr>
          <w:ins w:id="229" w:author="Will Grasmick" w:date="2016-02-29T12:03:00Z"/>
        </w:rPr>
      </w:pPr>
    </w:p>
    <w:p w:rsidR="00C846F1" w:rsidDel="00C846F1" w:rsidRDefault="00C846F1" w:rsidP="00870756">
      <w:pPr>
        <w:pStyle w:val="PenNumbered"/>
        <w:numPr>
          <w:ilvl w:val="0"/>
          <w:numId w:val="0"/>
        </w:numPr>
        <w:ind w:left="450"/>
        <w:rPr>
          <w:del w:id="230" w:author="Will Grasmick" w:date="2016-02-29T12:03:00Z"/>
        </w:rPr>
      </w:pPr>
    </w:p>
    <w:p w:rsidR="00C846F1" w:rsidRDefault="00091DBC" w:rsidP="00C846F1">
      <w:pPr>
        <w:pStyle w:val="PenHeading5"/>
        <w:rPr>
          <w:ins w:id="231" w:author="Will Grasmick" w:date="2016-02-29T12:03:00Z"/>
        </w:rPr>
      </w:pPr>
      <w:ins w:id="232" w:author="Will Grasmick" w:date="2016-02-29T12:03:00Z">
        <w:r>
          <w:t>MapReduce Exercise 2</w:t>
        </w:r>
        <w:r w:rsidR="00C846F1">
          <w:t>: Create a mapper transformation to process CDR data</w:t>
        </w:r>
      </w:ins>
    </w:p>
    <w:p w:rsidR="00C846F1" w:rsidRDefault="00C846F1" w:rsidP="00C846F1">
      <w:pPr>
        <w:pStyle w:val="PenBody"/>
        <w:rPr>
          <w:ins w:id="233" w:author="Will Grasmick" w:date="2016-02-29T12:03:00Z"/>
        </w:rPr>
      </w:pPr>
      <w:ins w:id="234" w:author="Will Grasmick" w:date="2016-02-29T12:03:00Z">
        <w:r>
          <w:t xml:space="preserve">This </w:t>
        </w:r>
      </w:ins>
      <w:ins w:id="235" w:author="Will Grasmick" w:date="2016-02-29T12:07:00Z">
        <w:r w:rsidR="00940CE8">
          <w:t>second</w:t>
        </w:r>
      </w:ins>
      <w:ins w:id="236" w:author="Will Grasmick" w:date="2016-02-29T12:03:00Z">
        <w:r>
          <w:t xml:space="preserve"> exercise steps you through modifying your existing transformation to add </w:t>
        </w:r>
        <w:r w:rsidRPr="00BF1756">
          <w:rPr>
            <w:rStyle w:val="PenScreenTextChar"/>
          </w:rPr>
          <w:t>Map Reduce Input</w:t>
        </w:r>
        <w:r>
          <w:t xml:space="preserve"> and </w:t>
        </w:r>
        <w:r w:rsidRPr="00BF1756">
          <w:rPr>
            <w:rStyle w:val="PenScreenTextChar"/>
          </w:rPr>
          <w:t>Map Reduce Output</w:t>
        </w:r>
        <w:r>
          <w:t xml:space="preserve"> steps and change the </w:t>
        </w:r>
        <w:r w:rsidRPr="00BF1756">
          <w:rPr>
            <w:rStyle w:val="PenScreenTextChar"/>
          </w:rPr>
          <w:t>Stream Lookup</w:t>
        </w:r>
        <w:r>
          <w:t xml:space="preserve"> step to query geographic data from HDFS instead of a local CSV file.  You will also add additional steps needed to complete the mapper transformation. </w:t>
        </w:r>
      </w:ins>
    </w:p>
    <w:p w:rsidR="00C846F1" w:rsidRDefault="00C846F1" w:rsidP="00C846F1">
      <w:pPr>
        <w:pStyle w:val="PenNumbered"/>
        <w:numPr>
          <w:ilvl w:val="0"/>
          <w:numId w:val="8"/>
        </w:numPr>
        <w:ind w:left="450" w:hanging="450"/>
        <w:rPr>
          <w:ins w:id="237" w:author="Will Grasmick" w:date="2016-02-29T12:03:00Z"/>
        </w:rPr>
      </w:pPr>
      <w:ins w:id="238" w:author="Will Grasmick" w:date="2016-02-29T12:03:00Z">
        <w:r>
          <w:t xml:space="preserve">Make sure that you are working with the newly created </w:t>
        </w:r>
        <w:r>
          <w:rPr>
            <w:rStyle w:val="PenCodeLine"/>
          </w:rPr>
          <w:t>CDR-</w:t>
        </w:r>
        <w:proofErr w:type="spellStart"/>
        <w:r>
          <w:rPr>
            <w:rStyle w:val="PenCodeLine"/>
          </w:rPr>
          <w:t>Mapper.ktr</w:t>
        </w:r>
        <w:proofErr w:type="spellEnd"/>
        <w:r>
          <w:t xml:space="preserve"> transformation created in the previous exercise.</w:t>
        </w:r>
      </w:ins>
    </w:p>
    <w:p w:rsidR="00C846F1" w:rsidRDefault="00C846F1" w:rsidP="00C846F1">
      <w:pPr>
        <w:pStyle w:val="PenNumbered"/>
        <w:ind w:left="450" w:hanging="450"/>
        <w:rPr>
          <w:ins w:id="239" w:author="Will Grasmick" w:date="2016-02-29T12:03:00Z"/>
        </w:rPr>
      </w:pPr>
      <w:ins w:id="240" w:author="Will Grasmick" w:date="2016-02-29T12:03:00Z">
        <w:r>
          <w:t xml:space="preserve">Delete the following </w:t>
        </w:r>
        <w:r w:rsidRPr="00066CEC">
          <w:rPr>
            <w:i/>
          </w:rPr>
          <w:t>three</w:t>
        </w:r>
        <w:r>
          <w:t xml:space="preserve"> steps: </w:t>
        </w:r>
        <w:r w:rsidRPr="00BF1756">
          <w:rPr>
            <w:rStyle w:val="PenScreenTextChar"/>
          </w:rPr>
          <w:t>CSV file input step</w:t>
        </w:r>
        <w:r>
          <w:t xml:space="preserve">, </w:t>
        </w:r>
        <w:r w:rsidRPr="00066CEC">
          <w:rPr>
            <w:rStyle w:val="PenScreenTextChar"/>
          </w:rPr>
          <w:t>Lookup Area Codes</w:t>
        </w:r>
        <w:r>
          <w:t xml:space="preserve">, and </w:t>
        </w:r>
        <w:r w:rsidRPr="00066CEC">
          <w:rPr>
            <w:rStyle w:val="PenScreenTextChar"/>
          </w:rPr>
          <w:t>Table Output</w:t>
        </w:r>
        <w:r>
          <w:t xml:space="preserve">.  </w:t>
        </w:r>
      </w:ins>
    </w:p>
    <w:p w:rsidR="00C846F1" w:rsidRDefault="00C846F1" w:rsidP="00C846F1">
      <w:pPr>
        <w:pStyle w:val="PenNumbered"/>
        <w:numPr>
          <w:ilvl w:val="0"/>
          <w:numId w:val="0"/>
        </w:numPr>
        <w:ind w:left="450"/>
        <w:rPr>
          <w:ins w:id="241" w:author="Will Grasmick" w:date="2016-02-29T12:03:00Z"/>
        </w:rPr>
      </w:pPr>
    </w:p>
    <w:p w:rsidR="00C846F1" w:rsidRPr="0091763A" w:rsidRDefault="00C846F1" w:rsidP="00C846F1">
      <w:pPr>
        <w:pStyle w:val="PenNoteSubNumbered"/>
        <w:rPr>
          <w:ins w:id="242" w:author="Will Grasmick" w:date="2016-02-29T12:03:00Z"/>
          <w:color w:val="1F497D" w:themeColor="text2"/>
        </w:rPr>
      </w:pPr>
      <w:ins w:id="243" w:author="Will Grasmick" w:date="2016-02-29T12:03:00Z">
        <w:r w:rsidRPr="0091763A">
          <w:rPr>
            <w:noProof/>
            <w:color w:val="1F497D" w:themeColor="text2"/>
          </w:rPr>
          <w:drawing>
            <wp:anchor distT="0" distB="0" distL="114300" distR="114300" simplePos="0" relativeHeight="251774976" behindDoc="0" locked="0" layoutInCell="1" allowOverlap="1" wp14:anchorId="19A9811B" wp14:editId="16CA9758">
              <wp:simplePos x="0" y="0"/>
              <wp:positionH relativeFrom="column">
                <wp:posOffset>1270</wp:posOffset>
              </wp:positionH>
              <wp:positionV relativeFrom="paragraph">
                <wp:posOffset>-2540</wp:posOffset>
              </wp:positionV>
              <wp:extent cx="420370" cy="530225"/>
              <wp:effectExtent l="0" t="0" r="0" b="3175"/>
              <wp:wrapSquare wrapText="r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To convert this transformation to a mapper transformation and use P</w:t>
        </w:r>
        <w:r>
          <w:rPr>
            <w:color w:val="1F497D" w:themeColor="text2"/>
          </w:rPr>
          <w:t>entaho</w:t>
        </w:r>
        <w:r w:rsidRPr="0091763A">
          <w:rPr>
            <w:color w:val="1F497D" w:themeColor="text2"/>
          </w:rPr>
          <w:t xml:space="preserve"> to run this as a native mapper job inside of Hadoop, we need to define a MapReduce Input and MapReduce Output. This will push the transformation logic to where the data resides at each data node within the Hadoop cluster.</w:t>
        </w:r>
      </w:ins>
    </w:p>
    <w:p w:rsidR="00C846F1" w:rsidRDefault="00C846F1" w:rsidP="00C846F1">
      <w:pPr>
        <w:pStyle w:val="PenNumbered"/>
        <w:numPr>
          <w:ilvl w:val="0"/>
          <w:numId w:val="0"/>
        </w:numPr>
        <w:ind w:left="288" w:hanging="288"/>
        <w:rPr>
          <w:ins w:id="244" w:author="Will Grasmick" w:date="2016-02-29T12:03:00Z"/>
        </w:rPr>
      </w:pPr>
    </w:p>
    <w:p w:rsidR="00C846F1" w:rsidRDefault="00C846F1" w:rsidP="00C846F1">
      <w:pPr>
        <w:pStyle w:val="PenNumbered"/>
        <w:ind w:left="450" w:hanging="450"/>
        <w:rPr>
          <w:ins w:id="245" w:author="Will Grasmick" w:date="2016-02-29T12:03:00Z"/>
        </w:rPr>
      </w:pPr>
      <w:ins w:id="246" w:author="Will Grasmick" w:date="2016-02-29T12:03:00Z">
        <w:r>
          <w:t xml:space="preserve">Expand the </w:t>
        </w:r>
        <w:r>
          <w:rPr>
            <w:rStyle w:val="PenScreenTextChar"/>
          </w:rPr>
          <w:t>Big Data</w:t>
        </w:r>
        <w:r>
          <w:t xml:space="preserve"> folder and drag the </w:t>
        </w:r>
        <w:r>
          <w:rPr>
            <w:rStyle w:val="PenScreenTextChar"/>
          </w:rPr>
          <w:t>MapReduce Input</w:t>
        </w:r>
        <w:r>
          <w:t xml:space="preserve"> and </w:t>
        </w:r>
        <w:r w:rsidRPr="007C4F2A">
          <w:rPr>
            <w:rStyle w:val="PenScreenTextChar"/>
          </w:rPr>
          <w:t xml:space="preserve">MapReduce Output </w:t>
        </w:r>
        <w:r>
          <w:t xml:space="preserve">steps onto the canvas.  Place the </w:t>
        </w:r>
        <w:r w:rsidRPr="00066CEC">
          <w:rPr>
            <w:rStyle w:val="PenScreenTextChar"/>
          </w:rPr>
          <w:t>MapReduce Input</w:t>
        </w:r>
        <w:r>
          <w:t xml:space="preserve"> step at the beginning of your transformation and the </w:t>
        </w:r>
        <w:r w:rsidRPr="00066CEC">
          <w:rPr>
            <w:rStyle w:val="PenScreenTextChar"/>
          </w:rPr>
          <w:t>MapReduce Output</w:t>
        </w:r>
        <w:r>
          <w:t xml:space="preserve"> step at the end of your transformation.</w:t>
        </w:r>
      </w:ins>
    </w:p>
    <w:p w:rsidR="00C846F1" w:rsidRDefault="00C846F1" w:rsidP="00C846F1">
      <w:pPr>
        <w:pStyle w:val="PenNumbered"/>
        <w:ind w:left="450" w:hanging="450"/>
        <w:rPr>
          <w:ins w:id="247" w:author="Will Grasmick" w:date="2016-02-29T12:03:00Z"/>
        </w:rPr>
      </w:pPr>
      <w:ins w:id="248" w:author="Will Grasmick" w:date="2016-02-29T12:03:00Z">
        <w:r>
          <w:t xml:space="preserve">Double-click on </w:t>
        </w:r>
        <w:r>
          <w:rPr>
            <w:rStyle w:val="PenScreenTextChar"/>
          </w:rPr>
          <w:t>MapReduce Input</w:t>
        </w:r>
        <w:r>
          <w:t xml:space="preserve"> step to open its properties.</w:t>
        </w:r>
      </w:ins>
    </w:p>
    <w:p w:rsidR="00C846F1" w:rsidRDefault="00C846F1" w:rsidP="00C846F1">
      <w:pPr>
        <w:pStyle w:val="PenNumbered"/>
        <w:numPr>
          <w:ilvl w:val="0"/>
          <w:numId w:val="0"/>
        </w:numPr>
        <w:ind w:left="450"/>
        <w:rPr>
          <w:ins w:id="249" w:author="Will Grasmick" w:date="2016-02-29T12:03:00Z"/>
        </w:rPr>
      </w:pPr>
    </w:p>
    <w:p w:rsidR="00C846F1" w:rsidRPr="00E65389" w:rsidRDefault="00C846F1" w:rsidP="00C846F1">
      <w:pPr>
        <w:pStyle w:val="PenNoteSubNumbered"/>
        <w:rPr>
          <w:ins w:id="250" w:author="Will Grasmick" w:date="2016-02-29T12:03:00Z"/>
          <w:color w:val="1F497D" w:themeColor="text2"/>
        </w:rPr>
      </w:pPr>
      <w:ins w:id="251" w:author="Will Grasmick" w:date="2016-02-29T12:03:00Z">
        <w:r w:rsidRPr="0091763A">
          <w:rPr>
            <w:noProof/>
          </w:rPr>
          <w:drawing>
            <wp:anchor distT="0" distB="0" distL="114300" distR="114300" simplePos="0" relativeHeight="251776000" behindDoc="0" locked="0" layoutInCell="1" allowOverlap="1" wp14:anchorId="751CB6B9" wp14:editId="699ADA67">
              <wp:simplePos x="0" y="0"/>
              <wp:positionH relativeFrom="column">
                <wp:posOffset>1270</wp:posOffset>
              </wp:positionH>
              <wp:positionV relativeFrom="paragraph">
                <wp:posOffset>-2540</wp:posOffset>
              </wp:positionV>
              <wp:extent cx="420370" cy="530225"/>
              <wp:effectExtent l="0" t="0" r="0" b="3175"/>
              <wp:wrapSquare wrapText="r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5389">
          <w:rPr>
            <w:rFonts w:cs="Open Sans"/>
          </w:rPr>
          <w:t xml:space="preserve"> </w:t>
        </w:r>
        <w:r w:rsidRPr="00E65389">
          <w:rPr>
            <w:noProof/>
            <w:color w:val="1F497D" w:themeColor="text2"/>
          </w:rPr>
          <w:drawing>
            <wp:anchor distT="0" distB="0" distL="114300" distR="114300" simplePos="0" relativeHeight="251782144" behindDoc="0" locked="0" layoutInCell="1" allowOverlap="1" wp14:anchorId="74B9A3B7" wp14:editId="10CA9ED1">
              <wp:simplePos x="0" y="0"/>
              <wp:positionH relativeFrom="column">
                <wp:posOffset>1270</wp:posOffset>
              </wp:positionH>
              <wp:positionV relativeFrom="paragraph">
                <wp:posOffset>-2540</wp:posOffset>
              </wp:positionV>
              <wp:extent cx="420370" cy="530225"/>
              <wp:effectExtent l="0" t="0" r="0" b="3175"/>
              <wp:wrapSquare wrapText="r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pic:spPr>
                  </pic:pic>
                </a:graphicData>
              </a:graphic>
              <wp14:sizeRelH relativeFrom="margin">
                <wp14:pctWidth>0</wp14:pctWidth>
              </wp14:sizeRelH>
              <wp14:sizeRelV relativeFrom="margin">
                <wp14:pctHeight>0</wp14:pctHeight>
              </wp14:sizeRelV>
            </wp:anchor>
          </w:drawing>
        </w:r>
        <w:r w:rsidRPr="00E65389">
          <w:rPr>
            <w:color w:val="1F497D" w:themeColor="text2"/>
          </w:rPr>
          <w:t xml:space="preserve">The MapReduce Input step is introducing two new fields into the stream, </w:t>
        </w:r>
        <w:r w:rsidRPr="008454DA">
          <w:rPr>
            <w:b/>
            <w:color w:val="1F497D" w:themeColor="text2"/>
          </w:rPr>
          <w:t>key</w:t>
        </w:r>
        <w:r w:rsidRPr="00E65389">
          <w:rPr>
            <w:color w:val="1F497D" w:themeColor="text2"/>
          </w:rPr>
          <w:t xml:space="preserve"> and </w:t>
        </w:r>
        <w:r w:rsidRPr="008454DA">
          <w:rPr>
            <w:b/>
            <w:color w:val="1F497D" w:themeColor="text2"/>
          </w:rPr>
          <w:t>value</w:t>
        </w:r>
        <w:r w:rsidRPr="00E65389">
          <w:rPr>
            <w:color w:val="1F497D" w:themeColor="text2"/>
          </w:rPr>
          <w:t xml:space="preserve">. At this point in the transformation, the </w:t>
        </w:r>
        <w:r w:rsidRPr="008454DA">
          <w:rPr>
            <w:b/>
            <w:color w:val="1F497D" w:themeColor="text2"/>
          </w:rPr>
          <w:t>key</w:t>
        </w:r>
        <w:r w:rsidRPr="00E65389">
          <w:rPr>
            <w:color w:val="1F497D" w:themeColor="text2"/>
          </w:rPr>
          <w:t xml:space="preserve"> field is null, and the </w:t>
        </w:r>
        <w:r w:rsidRPr="008454DA">
          <w:rPr>
            <w:b/>
            <w:color w:val="1F497D" w:themeColor="text2"/>
          </w:rPr>
          <w:t>value</w:t>
        </w:r>
        <w:r w:rsidRPr="00E65389">
          <w:rPr>
            <w:color w:val="1F497D" w:themeColor="text2"/>
          </w:rPr>
          <w:t xml:space="preserve"> field is the full CDR record. In a subsequent step, we will split out the </w:t>
        </w:r>
        <w:r w:rsidRPr="008454DA">
          <w:rPr>
            <w:b/>
            <w:color w:val="1F497D" w:themeColor="text2"/>
          </w:rPr>
          <w:t>value</w:t>
        </w:r>
        <w:r w:rsidRPr="00E65389">
          <w:rPr>
            <w:color w:val="1F497D" w:themeColor="text2"/>
          </w:rPr>
          <w:t xml:space="preserve"> field to Date and </w:t>
        </w:r>
        <w:proofErr w:type="spellStart"/>
        <w:r w:rsidRPr="00E65389">
          <w:rPr>
            <w:color w:val="1F497D" w:themeColor="text2"/>
          </w:rPr>
          <w:t>Source_Number</w:t>
        </w:r>
        <w:proofErr w:type="spellEnd"/>
        <w:r w:rsidRPr="00E65389">
          <w:rPr>
            <w:color w:val="1F497D" w:themeColor="text2"/>
          </w:rPr>
          <w:t xml:space="preserve">. The </w:t>
        </w:r>
        <w:r w:rsidRPr="008454DA">
          <w:rPr>
            <w:b/>
            <w:color w:val="1F497D" w:themeColor="text2"/>
          </w:rPr>
          <w:t>key</w:t>
        </w:r>
        <w:r w:rsidRPr="00E65389">
          <w:rPr>
            <w:color w:val="1F497D" w:themeColor="text2"/>
          </w:rPr>
          <w:t xml:space="preserve"> field will be assigned later in the mapper transformation as part of the MapReduce Output configuration, so the Hadoop reducer can get the data in the order we need.</w:t>
        </w:r>
      </w:ins>
    </w:p>
    <w:p w:rsidR="00C846F1" w:rsidRDefault="00C846F1" w:rsidP="00C846F1">
      <w:pPr>
        <w:pStyle w:val="PenNumbered"/>
        <w:numPr>
          <w:ilvl w:val="0"/>
          <w:numId w:val="0"/>
        </w:numPr>
        <w:rPr>
          <w:ins w:id="252" w:author="Will Grasmick" w:date="2016-02-29T12:03:00Z"/>
        </w:rPr>
      </w:pPr>
    </w:p>
    <w:p w:rsidR="00C846F1" w:rsidRDefault="00C846F1" w:rsidP="00C846F1">
      <w:pPr>
        <w:pStyle w:val="PenNumbered"/>
        <w:ind w:left="450" w:hanging="450"/>
        <w:rPr>
          <w:ins w:id="253" w:author="Will Grasmick" w:date="2016-02-29T12:03:00Z"/>
        </w:rPr>
      </w:pPr>
      <w:ins w:id="254" w:author="Will Grasmick" w:date="2016-02-29T12:03:00Z">
        <w:r>
          <w:t xml:space="preserve">For both the </w:t>
        </w:r>
        <w:r w:rsidRPr="007C4F2A">
          <w:rPr>
            <w:rStyle w:val="PenScreenTextChar"/>
          </w:rPr>
          <w:t xml:space="preserve">Key </w:t>
        </w:r>
        <w:r>
          <w:rPr>
            <w:rStyle w:val="PenScreenTextChar"/>
          </w:rPr>
          <w:t>f</w:t>
        </w:r>
        <w:r w:rsidRPr="007C4F2A">
          <w:rPr>
            <w:rStyle w:val="PenScreenTextChar"/>
          </w:rPr>
          <w:t>ield</w:t>
        </w:r>
        <w:r w:rsidRPr="009707A7">
          <w:rPr>
            <w:color w:val="1F497D" w:themeColor="text2"/>
          </w:rPr>
          <w:t xml:space="preserve"> </w:t>
        </w:r>
        <w:r>
          <w:t xml:space="preserve">and the </w:t>
        </w:r>
        <w:r w:rsidRPr="009707A7">
          <w:rPr>
            <w:b/>
            <w:color w:val="1F497D" w:themeColor="text2"/>
          </w:rPr>
          <w:t xml:space="preserve">Value </w:t>
        </w:r>
        <w:r>
          <w:rPr>
            <w:b/>
            <w:color w:val="1F497D" w:themeColor="text2"/>
          </w:rPr>
          <w:t>f</w:t>
        </w:r>
        <w:r w:rsidRPr="009707A7">
          <w:rPr>
            <w:b/>
            <w:color w:val="1F497D" w:themeColor="text2"/>
          </w:rPr>
          <w:t>ield</w:t>
        </w:r>
        <w:r>
          <w:t xml:space="preserve"> select </w:t>
        </w:r>
        <w:r w:rsidRPr="007C4F2A">
          <w:rPr>
            <w:rStyle w:val="PenCodeLine"/>
          </w:rPr>
          <w:t>String</w:t>
        </w:r>
        <w:r>
          <w:t xml:space="preserve"> for </w:t>
        </w:r>
        <w:r w:rsidRPr="007C4F2A">
          <w:rPr>
            <w:rStyle w:val="PenScreenTextChar"/>
          </w:rPr>
          <w:t>Type</w:t>
        </w:r>
        <w:r>
          <w:t>.</w:t>
        </w:r>
      </w:ins>
    </w:p>
    <w:p w:rsidR="00C846F1" w:rsidRDefault="00C846F1" w:rsidP="00C846F1">
      <w:pPr>
        <w:pStyle w:val="PenNumbered"/>
        <w:ind w:left="450" w:hanging="450"/>
        <w:rPr>
          <w:ins w:id="255" w:author="Will Grasmick" w:date="2016-02-29T12:03:00Z"/>
        </w:rPr>
      </w:pPr>
      <w:ins w:id="256" w:author="Will Grasmick" w:date="2016-02-29T12:03:00Z">
        <w:r>
          <w:t xml:space="preserve">Click </w:t>
        </w:r>
        <w:r w:rsidRPr="009707A7">
          <w:rPr>
            <w:b/>
            <w:color w:val="1F497D" w:themeColor="text2"/>
          </w:rPr>
          <w:t>OK</w:t>
        </w:r>
        <w:r>
          <w:t xml:space="preserve"> to return to the canvas.</w:t>
        </w:r>
      </w:ins>
    </w:p>
    <w:p w:rsidR="00C846F1" w:rsidRDefault="00C846F1" w:rsidP="00C846F1">
      <w:pPr>
        <w:pStyle w:val="PenNumbered"/>
        <w:numPr>
          <w:ilvl w:val="0"/>
          <w:numId w:val="0"/>
        </w:numPr>
        <w:ind w:left="450"/>
        <w:rPr>
          <w:ins w:id="257" w:author="Will Grasmick" w:date="2016-02-29T12:03:00Z"/>
        </w:rPr>
      </w:pPr>
    </w:p>
    <w:p w:rsidR="00C846F1" w:rsidRPr="0091763A" w:rsidRDefault="00C846F1" w:rsidP="00C846F1">
      <w:pPr>
        <w:pStyle w:val="PenNoteSubNumbered"/>
        <w:rPr>
          <w:ins w:id="258" w:author="Will Grasmick" w:date="2016-02-29T12:03:00Z"/>
          <w:color w:val="1F497D" w:themeColor="text2"/>
        </w:rPr>
      </w:pPr>
      <w:ins w:id="259" w:author="Will Grasmick" w:date="2016-02-29T12:03:00Z">
        <w:r w:rsidRPr="0091763A">
          <w:rPr>
            <w:noProof/>
            <w:color w:val="1F497D" w:themeColor="text2"/>
          </w:rPr>
          <w:drawing>
            <wp:anchor distT="0" distB="0" distL="114300" distR="114300" simplePos="0" relativeHeight="251777024" behindDoc="0" locked="0" layoutInCell="1" allowOverlap="1" wp14:anchorId="483B6ACD" wp14:editId="2A7D2120">
              <wp:simplePos x="0" y="0"/>
              <wp:positionH relativeFrom="column">
                <wp:posOffset>1270</wp:posOffset>
              </wp:positionH>
              <wp:positionV relativeFrom="paragraph">
                <wp:posOffset>-2540</wp:posOffset>
              </wp:positionV>
              <wp:extent cx="420370" cy="530225"/>
              <wp:effectExtent l="0" t="0" r="0" b="3175"/>
              <wp:wrapSquare wrapText="r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Our</w:t>
        </w:r>
        <w:r>
          <w:rPr>
            <w:color w:val="1F497D" w:themeColor="text2"/>
          </w:rPr>
          <w:t xml:space="preserve"> input</w:t>
        </w:r>
        <w:r w:rsidRPr="0091763A">
          <w:rPr>
            <w:color w:val="1F497D" w:themeColor="text2"/>
          </w:rPr>
          <w:t xml:space="preserve"> </w:t>
        </w:r>
        <w:r w:rsidRPr="0091763A">
          <w:rPr>
            <w:b/>
            <w:color w:val="1F497D" w:themeColor="text2"/>
          </w:rPr>
          <w:t>value</w:t>
        </w:r>
        <w:r w:rsidRPr="0091763A">
          <w:rPr>
            <w:color w:val="1F497D" w:themeColor="text2"/>
          </w:rPr>
          <w:t xml:space="preserve"> of the Key/Value pair is a comma-delimited record of Date and Source Phone Number. We need to split this </w:t>
        </w:r>
        <w:r>
          <w:rPr>
            <w:color w:val="1F497D" w:themeColor="text2"/>
          </w:rPr>
          <w:t xml:space="preserve">data </w:t>
        </w:r>
        <w:r w:rsidRPr="0091763A">
          <w:rPr>
            <w:color w:val="1F497D" w:themeColor="text2"/>
          </w:rPr>
          <w:t>into two defined fields of Date and Source Number.</w:t>
        </w:r>
      </w:ins>
    </w:p>
    <w:p w:rsidR="00C846F1" w:rsidRDefault="00C846F1" w:rsidP="00C846F1">
      <w:pPr>
        <w:pStyle w:val="PenNumbered"/>
        <w:numPr>
          <w:ilvl w:val="0"/>
          <w:numId w:val="0"/>
        </w:numPr>
        <w:ind w:left="288" w:hanging="288"/>
        <w:rPr>
          <w:ins w:id="260" w:author="Will Grasmick" w:date="2016-02-29T12:03:00Z"/>
        </w:rPr>
      </w:pPr>
    </w:p>
    <w:p w:rsidR="00C846F1" w:rsidRDefault="00C846F1" w:rsidP="00C846F1">
      <w:pPr>
        <w:pStyle w:val="PenNumbered"/>
        <w:ind w:left="450" w:hanging="450"/>
        <w:rPr>
          <w:ins w:id="261" w:author="Will Grasmick" w:date="2016-02-29T12:03:00Z"/>
        </w:rPr>
      </w:pPr>
      <w:ins w:id="262" w:author="Will Grasmick" w:date="2016-02-29T12:03:00Z">
        <w:r>
          <w:t xml:space="preserve">Expand the </w:t>
        </w:r>
        <w:r>
          <w:rPr>
            <w:rStyle w:val="PenScreenTextChar"/>
          </w:rPr>
          <w:t>Transform</w:t>
        </w:r>
        <w:r>
          <w:t xml:space="preserve"> folder and drag </w:t>
        </w:r>
        <w:r>
          <w:rPr>
            <w:rStyle w:val="PenScreenTextChar"/>
          </w:rPr>
          <w:t>Split Fields</w:t>
        </w:r>
        <w:r>
          <w:t xml:space="preserve"> onto the canvas.</w:t>
        </w:r>
      </w:ins>
    </w:p>
    <w:p w:rsidR="00C846F1" w:rsidRDefault="00C846F1" w:rsidP="00C846F1">
      <w:pPr>
        <w:pStyle w:val="PenNumbered"/>
        <w:ind w:left="450" w:hanging="450"/>
        <w:rPr>
          <w:ins w:id="263" w:author="Will Grasmick" w:date="2016-02-29T12:03:00Z"/>
        </w:rPr>
      </w:pPr>
      <w:ins w:id="264" w:author="Will Grasmick" w:date="2016-02-29T12:03:00Z">
        <w:r>
          <w:t xml:space="preserve">Create a hop from the </w:t>
        </w:r>
        <w:r w:rsidRPr="00B720D0">
          <w:rPr>
            <w:b/>
            <w:color w:val="1F497D" w:themeColor="text2"/>
          </w:rPr>
          <w:t>MapReduce</w:t>
        </w:r>
        <w:r>
          <w:rPr>
            <w:b/>
            <w:color w:val="1F497D" w:themeColor="text2"/>
          </w:rPr>
          <w:t xml:space="preserve"> Input</w:t>
        </w:r>
        <w:r w:rsidRPr="00B720D0">
          <w:rPr>
            <w:color w:val="1F497D" w:themeColor="text2"/>
          </w:rPr>
          <w:t xml:space="preserve"> </w:t>
        </w:r>
        <w:r>
          <w:t xml:space="preserve">step to the </w:t>
        </w:r>
        <w:r w:rsidRPr="00B720D0">
          <w:rPr>
            <w:b/>
            <w:color w:val="1F497D" w:themeColor="text2"/>
          </w:rPr>
          <w:t>Split Fields</w:t>
        </w:r>
        <w:r>
          <w:t xml:space="preserve"> step.</w:t>
        </w:r>
      </w:ins>
    </w:p>
    <w:p w:rsidR="00C846F1" w:rsidRDefault="00C846F1" w:rsidP="00C846F1">
      <w:pPr>
        <w:pStyle w:val="PenNumbered"/>
        <w:ind w:left="450" w:hanging="450"/>
        <w:rPr>
          <w:ins w:id="265" w:author="Will Grasmick" w:date="2016-02-29T12:03:00Z"/>
        </w:rPr>
      </w:pPr>
      <w:ins w:id="266" w:author="Will Grasmick" w:date="2016-02-29T12:03:00Z">
        <w:r>
          <w:t xml:space="preserve">Create a hop from the </w:t>
        </w:r>
        <w:r>
          <w:rPr>
            <w:b/>
            <w:color w:val="1F497D" w:themeColor="text2"/>
          </w:rPr>
          <w:t>Split Fields</w:t>
        </w:r>
        <w:r w:rsidRPr="00B720D0">
          <w:rPr>
            <w:color w:val="1F497D" w:themeColor="text2"/>
          </w:rPr>
          <w:t xml:space="preserve"> </w:t>
        </w:r>
        <w:r>
          <w:t xml:space="preserve">step to the </w:t>
        </w:r>
        <w:r>
          <w:rPr>
            <w:b/>
            <w:color w:val="1F497D" w:themeColor="text2"/>
          </w:rPr>
          <w:t>Calculate Date Values</w:t>
        </w:r>
        <w:r>
          <w:t xml:space="preserve"> step.</w:t>
        </w:r>
      </w:ins>
    </w:p>
    <w:p w:rsidR="00C846F1" w:rsidRDefault="00C846F1" w:rsidP="00C846F1">
      <w:pPr>
        <w:pStyle w:val="PenNumbered"/>
        <w:ind w:left="450" w:hanging="450"/>
        <w:rPr>
          <w:ins w:id="267" w:author="Will Grasmick" w:date="2016-02-29T12:03:00Z"/>
        </w:rPr>
      </w:pPr>
      <w:ins w:id="268" w:author="Will Grasmick" w:date="2016-02-29T12:03:00Z">
        <w:r>
          <w:t xml:space="preserve">Double-click on the </w:t>
        </w:r>
        <w:r>
          <w:rPr>
            <w:rStyle w:val="PenScreenTextChar"/>
          </w:rPr>
          <w:t>Split Fields</w:t>
        </w:r>
        <w:r>
          <w:t xml:space="preserve"> step select </w:t>
        </w:r>
        <w:r w:rsidRPr="007C4F2A">
          <w:rPr>
            <w:rStyle w:val="PenCodeLine"/>
          </w:rPr>
          <w:t>value</w:t>
        </w:r>
        <w:r>
          <w:t xml:space="preserve"> for </w:t>
        </w:r>
        <w:r w:rsidRPr="009C5300">
          <w:rPr>
            <w:rStyle w:val="PenScreenTextChar"/>
          </w:rPr>
          <w:t>Field to split</w:t>
        </w:r>
        <w:r>
          <w:t xml:space="preserve"> and leave “</w:t>
        </w:r>
        <w:r w:rsidRPr="007C4F2A">
          <w:rPr>
            <w:b/>
          </w:rPr>
          <w:t>,</w:t>
        </w:r>
        <w:r>
          <w:t xml:space="preserve">” as the </w:t>
        </w:r>
        <w:r w:rsidRPr="007C4F2A">
          <w:rPr>
            <w:b/>
            <w:color w:val="1F497D" w:themeColor="text2"/>
          </w:rPr>
          <w:t>Delimiter</w:t>
        </w:r>
        <w:r>
          <w:t>.</w:t>
        </w:r>
      </w:ins>
    </w:p>
    <w:p w:rsidR="00C846F1" w:rsidRDefault="00C846F1" w:rsidP="00C846F1">
      <w:pPr>
        <w:pStyle w:val="PenNumbered"/>
        <w:ind w:left="450" w:hanging="450"/>
        <w:rPr>
          <w:ins w:id="269" w:author="Will Grasmick" w:date="2016-02-29T12:03:00Z"/>
        </w:rPr>
      </w:pPr>
      <w:ins w:id="270" w:author="Will Grasmick" w:date="2016-02-29T12:03:00Z">
        <w:r>
          <w:t xml:space="preserve">In the </w:t>
        </w:r>
        <w:r w:rsidRPr="00387AAE">
          <w:rPr>
            <w:b/>
            <w:color w:val="1F497D" w:themeColor="text2"/>
          </w:rPr>
          <w:t>Fields</w:t>
        </w:r>
        <w:r w:rsidRPr="00387AAE">
          <w:rPr>
            <w:color w:val="1F497D" w:themeColor="text2"/>
          </w:rPr>
          <w:t xml:space="preserve"> </w:t>
        </w:r>
        <w:r>
          <w:t xml:space="preserve">section add </w:t>
        </w:r>
        <w:r w:rsidRPr="009C5300">
          <w:rPr>
            <w:rStyle w:val="PenCodeLine"/>
          </w:rPr>
          <w:t>Date</w:t>
        </w:r>
        <w:r>
          <w:t xml:space="preserve"> and </w:t>
        </w:r>
        <w:proofErr w:type="spellStart"/>
        <w:r w:rsidRPr="009C5300">
          <w:rPr>
            <w:rStyle w:val="PenCodeLine"/>
          </w:rPr>
          <w:t>Source_Number</w:t>
        </w:r>
        <w:proofErr w:type="spellEnd"/>
        <w:r>
          <w:t xml:space="preserve">.  </w:t>
        </w:r>
      </w:ins>
    </w:p>
    <w:p w:rsidR="00C846F1" w:rsidRDefault="00C846F1" w:rsidP="00C846F1">
      <w:pPr>
        <w:pStyle w:val="PenNumbered"/>
        <w:ind w:left="450" w:hanging="450"/>
        <w:rPr>
          <w:ins w:id="271" w:author="Will Grasmick" w:date="2016-02-29T12:03:00Z"/>
        </w:rPr>
      </w:pPr>
      <w:ins w:id="272" w:author="Will Grasmick" w:date="2016-02-29T12:03:00Z">
        <w:r>
          <w:t xml:space="preserve">Complete the </w:t>
        </w:r>
        <w:r w:rsidRPr="009C5300">
          <w:rPr>
            <w:rStyle w:val="PenScreenTextChar"/>
          </w:rPr>
          <w:t>Type</w:t>
        </w:r>
        <w:r>
          <w:t xml:space="preserve">, </w:t>
        </w:r>
        <w:r w:rsidRPr="009C5300">
          <w:rPr>
            <w:rStyle w:val="PenScreenTextChar"/>
          </w:rPr>
          <w:t>Length</w:t>
        </w:r>
        <w:r>
          <w:t xml:space="preserve"> and </w:t>
        </w:r>
        <w:r w:rsidRPr="009C5300">
          <w:rPr>
            <w:rStyle w:val="PenScreenTextChar"/>
          </w:rPr>
          <w:t>Format</w:t>
        </w:r>
        <w:r>
          <w:t xml:space="preserve"> columns for these fields to match the following screenshot:</w:t>
        </w:r>
      </w:ins>
    </w:p>
    <w:p w:rsidR="00C846F1" w:rsidRDefault="00C846F1" w:rsidP="00C846F1">
      <w:pPr>
        <w:pStyle w:val="PenNumbered"/>
        <w:numPr>
          <w:ilvl w:val="0"/>
          <w:numId w:val="0"/>
        </w:numPr>
        <w:ind w:left="450"/>
        <w:rPr>
          <w:ins w:id="273" w:author="Will Grasmick" w:date="2016-02-29T12:03:00Z"/>
        </w:rPr>
      </w:pPr>
      <w:ins w:id="274" w:author="Will Grasmick" w:date="2016-02-29T12:03:00Z">
        <w:r>
          <w:rPr>
            <w:noProof/>
          </w:rPr>
          <w:drawing>
            <wp:inline distT="0" distB="0" distL="0" distR="0" wp14:anchorId="1D6C9C9F" wp14:editId="6AC14AFD">
              <wp:extent cx="4610100" cy="1872607"/>
              <wp:effectExtent l="19050" t="19050" r="19050" b="139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7559" cy="1875637"/>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275" w:author="Will Grasmick" w:date="2016-02-29T12:03:00Z"/>
        </w:rPr>
      </w:pPr>
      <w:ins w:id="276" w:author="Will Grasmick" w:date="2016-02-29T12:03:00Z">
        <w:r>
          <w:t xml:space="preserve">Click </w:t>
        </w:r>
        <w:r w:rsidRPr="009707A7">
          <w:rPr>
            <w:b/>
            <w:color w:val="1F497D" w:themeColor="text2"/>
          </w:rPr>
          <w:t>OK</w:t>
        </w:r>
        <w:r>
          <w:t xml:space="preserve"> to return to the canvas.  The first part of your transformation should now match the following image:</w:t>
        </w:r>
      </w:ins>
    </w:p>
    <w:p w:rsidR="00C846F1" w:rsidRDefault="00C846F1" w:rsidP="00C846F1">
      <w:pPr>
        <w:pStyle w:val="PenNumbered"/>
        <w:numPr>
          <w:ilvl w:val="0"/>
          <w:numId w:val="0"/>
        </w:numPr>
        <w:ind w:left="450"/>
        <w:rPr>
          <w:ins w:id="277" w:author="Will Grasmick" w:date="2016-02-29T12:03:00Z"/>
        </w:rPr>
      </w:pPr>
      <w:ins w:id="278" w:author="Will Grasmick" w:date="2016-02-29T12:03:00Z">
        <w:r>
          <w:rPr>
            <w:noProof/>
          </w:rPr>
          <w:drawing>
            <wp:inline distT="0" distB="0" distL="0" distR="0" wp14:anchorId="1466B3D7" wp14:editId="430DF01C">
              <wp:extent cx="2889055" cy="1300444"/>
              <wp:effectExtent l="19050" t="19050" r="26035" b="146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9836" cy="1314299"/>
                      </a:xfrm>
                      <a:prstGeom prst="rect">
                        <a:avLst/>
                      </a:prstGeom>
                      <a:ln>
                        <a:solidFill>
                          <a:schemeClr val="accent1"/>
                        </a:solidFill>
                      </a:ln>
                    </pic:spPr>
                  </pic:pic>
                </a:graphicData>
              </a:graphic>
            </wp:inline>
          </w:drawing>
        </w:r>
      </w:ins>
    </w:p>
    <w:p w:rsidR="00C846F1" w:rsidRDefault="00C846F1" w:rsidP="00C846F1">
      <w:pPr>
        <w:pStyle w:val="PenNumbered"/>
        <w:numPr>
          <w:ilvl w:val="0"/>
          <w:numId w:val="0"/>
        </w:numPr>
        <w:ind w:left="450"/>
        <w:rPr>
          <w:ins w:id="279" w:author="Will Grasmick" w:date="2016-02-29T12:03:00Z"/>
        </w:rPr>
      </w:pPr>
    </w:p>
    <w:p w:rsidR="00C846F1" w:rsidRPr="002F174F" w:rsidRDefault="00C846F1" w:rsidP="00C846F1">
      <w:pPr>
        <w:pStyle w:val="PenNoteSubNumbered"/>
        <w:rPr>
          <w:ins w:id="280" w:author="Will Grasmick" w:date="2016-02-29T12:03:00Z"/>
          <w:color w:val="1F497D" w:themeColor="text2"/>
        </w:rPr>
      </w:pPr>
      <w:ins w:id="281" w:author="Will Grasmick" w:date="2016-02-29T12:03:00Z">
        <w:r w:rsidRPr="002F174F">
          <w:rPr>
            <w:noProof/>
            <w:color w:val="1F497D" w:themeColor="text2"/>
          </w:rPr>
          <w:drawing>
            <wp:anchor distT="0" distB="0" distL="114300" distR="114300" simplePos="0" relativeHeight="251778048" behindDoc="0" locked="0" layoutInCell="1" allowOverlap="1" wp14:anchorId="08C13412" wp14:editId="76F75E78">
              <wp:simplePos x="0" y="0"/>
              <wp:positionH relativeFrom="column">
                <wp:posOffset>1270</wp:posOffset>
              </wp:positionH>
              <wp:positionV relativeFrom="paragraph">
                <wp:posOffset>-2540</wp:posOffset>
              </wp:positionV>
              <wp:extent cx="420370" cy="530225"/>
              <wp:effectExtent l="0" t="0" r="0" b="3175"/>
              <wp:wrapSquare wrapText="r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1F497D" w:themeColor="text2"/>
          </w:rPr>
          <w:t xml:space="preserve">Previously in Part 1, Exercise 1, we </w:t>
        </w:r>
        <w:r w:rsidRPr="002F174F">
          <w:rPr>
            <w:color w:val="1F497D" w:themeColor="text2"/>
          </w:rPr>
          <w:t>use</w:t>
        </w:r>
        <w:r>
          <w:rPr>
            <w:color w:val="1F497D" w:themeColor="text2"/>
          </w:rPr>
          <w:t>d</w:t>
        </w:r>
        <w:r w:rsidRPr="002F174F">
          <w:rPr>
            <w:color w:val="1F497D" w:themeColor="text2"/>
          </w:rPr>
          <w:t xml:space="preserve"> a lookup file </w:t>
        </w:r>
        <w:r>
          <w:rPr>
            <w:color w:val="1F497D" w:themeColor="text2"/>
          </w:rPr>
          <w:t xml:space="preserve">on the Pentaho server </w:t>
        </w:r>
        <w:r w:rsidRPr="002F174F">
          <w:rPr>
            <w:color w:val="1F497D" w:themeColor="text2"/>
          </w:rPr>
          <w:t xml:space="preserve">to map the Area Code to State, Country, and Time Zone. </w:t>
        </w:r>
        <w:r>
          <w:rPr>
            <w:color w:val="1F497D" w:themeColor="text2"/>
          </w:rPr>
          <w:t xml:space="preserve">Now we will use a lookup file that is same in data and structure, but is placed on the Hadoop file system HDFS. </w:t>
        </w:r>
      </w:ins>
    </w:p>
    <w:p w:rsidR="00C846F1" w:rsidRDefault="00C846F1" w:rsidP="00C846F1">
      <w:pPr>
        <w:pStyle w:val="PenNumbered"/>
        <w:numPr>
          <w:ilvl w:val="0"/>
          <w:numId w:val="0"/>
        </w:numPr>
        <w:ind w:left="450"/>
        <w:rPr>
          <w:ins w:id="282" w:author="Will Grasmick" w:date="2016-02-29T12:03:00Z"/>
        </w:rPr>
      </w:pPr>
    </w:p>
    <w:p w:rsidR="00C846F1" w:rsidRDefault="00C846F1" w:rsidP="00C846F1">
      <w:pPr>
        <w:pStyle w:val="PenNumbered"/>
        <w:ind w:left="450" w:hanging="450"/>
        <w:rPr>
          <w:ins w:id="283" w:author="Will Grasmick" w:date="2016-02-29T12:03:00Z"/>
        </w:rPr>
      </w:pPr>
      <w:ins w:id="284" w:author="Will Grasmick" w:date="2016-02-29T12:03:00Z">
        <w:r>
          <w:t xml:space="preserve">Expand the </w:t>
        </w:r>
        <w:r>
          <w:rPr>
            <w:rStyle w:val="PenScreenTextChar"/>
          </w:rPr>
          <w:t>Big Data</w:t>
        </w:r>
        <w:r>
          <w:t xml:space="preserve"> folder and select and drag the </w:t>
        </w:r>
        <w:r>
          <w:rPr>
            <w:rStyle w:val="PenScreenTextChar"/>
          </w:rPr>
          <w:t>Hadoop File Input</w:t>
        </w:r>
        <w:r>
          <w:t xml:space="preserve"> step onto the canvas directly above the Stream Lookup step.</w:t>
        </w:r>
      </w:ins>
    </w:p>
    <w:p w:rsidR="00C846F1" w:rsidRDefault="00C846F1" w:rsidP="00C846F1">
      <w:pPr>
        <w:pStyle w:val="PenNumbered"/>
        <w:ind w:left="450" w:hanging="450"/>
        <w:rPr>
          <w:ins w:id="285" w:author="Will Grasmick" w:date="2016-02-29T12:03:00Z"/>
        </w:rPr>
      </w:pPr>
      <w:ins w:id="286" w:author="Will Grasmick" w:date="2016-02-29T12:03:00Z">
        <w:r>
          <w:t xml:space="preserve">Create a hop from the </w:t>
        </w:r>
        <w:r>
          <w:rPr>
            <w:b/>
            <w:color w:val="1F497D" w:themeColor="text2"/>
          </w:rPr>
          <w:t>Hadoop File Input</w:t>
        </w:r>
        <w:r w:rsidRPr="00E13E7D">
          <w:rPr>
            <w:color w:val="1F497D" w:themeColor="text2"/>
          </w:rPr>
          <w:t xml:space="preserve"> </w:t>
        </w:r>
        <w:r>
          <w:t xml:space="preserve">step to the </w:t>
        </w:r>
        <w:r>
          <w:rPr>
            <w:rStyle w:val="PenScreenTextChar"/>
          </w:rPr>
          <w:t>Stream Lookup</w:t>
        </w:r>
        <w:r>
          <w:t xml:space="preserve"> step.</w:t>
        </w:r>
      </w:ins>
    </w:p>
    <w:p w:rsidR="00C846F1" w:rsidRDefault="00C846F1" w:rsidP="00C846F1">
      <w:pPr>
        <w:pStyle w:val="PenNumbered"/>
        <w:ind w:left="450" w:hanging="450"/>
        <w:rPr>
          <w:ins w:id="287" w:author="Will Grasmick" w:date="2016-02-29T12:03:00Z"/>
        </w:rPr>
      </w:pPr>
      <w:ins w:id="288" w:author="Will Grasmick" w:date="2016-02-29T12:03:00Z">
        <w:r>
          <w:t xml:space="preserve">Double-click on the </w:t>
        </w:r>
        <w:r>
          <w:rPr>
            <w:rStyle w:val="PenScreenTextChar"/>
          </w:rPr>
          <w:t>Hadoop File Input</w:t>
        </w:r>
        <w:r>
          <w:t xml:space="preserve"> step to open its properties.</w:t>
        </w:r>
      </w:ins>
    </w:p>
    <w:p w:rsidR="00C846F1" w:rsidRDefault="00C846F1" w:rsidP="00C846F1">
      <w:pPr>
        <w:pStyle w:val="PenNumbered"/>
        <w:ind w:left="450" w:hanging="450"/>
        <w:rPr>
          <w:ins w:id="289" w:author="Will Grasmick" w:date="2016-02-29T12:03:00Z"/>
        </w:rPr>
      </w:pPr>
      <w:ins w:id="290" w:author="Will Grasmick" w:date="2016-02-29T12:03:00Z">
        <w:r>
          <w:t>Select the cell beneath the “Environment” header on the fil</w:t>
        </w:r>
        <w:r w:rsidR="00746832">
          <w:t>e tab and select “CDH</w:t>
        </w:r>
        <w:r>
          <w:t>” from the drop down.</w:t>
        </w:r>
      </w:ins>
    </w:p>
    <w:p w:rsidR="00C846F1" w:rsidRDefault="00C846F1" w:rsidP="00C846F1">
      <w:pPr>
        <w:pStyle w:val="PenNumbered"/>
        <w:ind w:left="450" w:hanging="450"/>
        <w:rPr>
          <w:ins w:id="291" w:author="Will Grasmick" w:date="2016-02-29T12:03:00Z"/>
        </w:rPr>
      </w:pPr>
      <w:ins w:id="292" w:author="Will Grasmick" w:date="2016-02-29T12:03:00Z">
        <w:r>
          <w:t xml:space="preserve">Select the cell beneath the “File/Folder” step and select the </w:t>
        </w:r>
        <w:r>
          <w:rPr>
            <w:noProof/>
          </w:rPr>
          <w:drawing>
            <wp:inline distT="0" distB="0" distL="0" distR="0" wp14:anchorId="0AF009D3" wp14:editId="35B58A3E">
              <wp:extent cx="266667" cy="219048"/>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667" cy="219048"/>
                      </a:xfrm>
                      <a:prstGeom prst="rect">
                        <a:avLst/>
                      </a:prstGeom>
                    </pic:spPr>
                  </pic:pic>
                </a:graphicData>
              </a:graphic>
            </wp:inline>
          </w:drawing>
        </w:r>
        <w:r>
          <w:t xml:space="preserve"> button.</w:t>
        </w:r>
      </w:ins>
    </w:p>
    <w:p w:rsidR="00C846F1" w:rsidRDefault="00C846F1" w:rsidP="00C846F1">
      <w:pPr>
        <w:pStyle w:val="PenNumbered"/>
        <w:ind w:left="450" w:hanging="450"/>
        <w:rPr>
          <w:ins w:id="293" w:author="Will Grasmick" w:date="2016-02-29T12:03:00Z"/>
        </w:rPr>
      </w:pPr>
      <w:ins w:id="294" w:author="Will Grasmick" w:date="2016-02-29T12:03:00Z">
        <w:r>
          <w:t xml:space="preserve">Browse to the following HDFS directory, </w:t>
        </w:r>
        <w:r w:rsidRPr="003C59E8">
          <w:rPr>
            <w:rStyle w:val="PenCodeLine"/>
          </w:rPr>
          <w:t>/</w:t>
        </w:r>
        <w:proofErr w:type="spellStart"/>
        <w:r w:rsidRPr="003C59E8">
          <w:rPr>
            <w:rStyle w:val="PenCodeLine"/>
          </w:rPr>
          <w:t>callrecords</w:t>
        </w:r>
        <w:proofErr w:type="spellEnd"/>
        <w:r w:rsidRPr="003C59E8">
          <w:rPr>
            <w:rStyle w:val="PenCodeLine"/>
          </w:rPr>
          <w:t>/reference</w:t>
        </w:r>
        <w:r>
          <w:rPr>
            <w:rStyle w:val="PenCodeLine"/>
          </w:rPr>
          <w:t xml:space="preserve"> </w:t>
        </w:r>
        <w:r>
          <w:t xml:space="preserve">and select the file </w:t>
        </w:r>
        <w:r w:rsidRPr="00736033">
          <w:rPr>
            <w:rFonts w:ascii="Courier New" w:hAnsi="Courier New" w:cs="Courier New"/>
          </w:rPr>
          <w:t>areacodes.csv</w:t>
        </w:r>
        <w:r>
          <w:t xml:space="preserve"> and then click the </w:t>
        </w:r>
        <w:r>
          <w:rPr>
            <w:rStyle w:val="PenScreenTextChar"/>
          </w:rPr>
          <w:t>OK</w:t>
        </w:r>
        <w:r>
          <w:t xml:space="preserve"> button.</w:t>
        </w:r>
      </w:ins>
    </w:p>
    <w:p w:rsidR="00C846F1" w:rsidRDefault="00C846F1" w:rsidP="00C846F1">
      <w:pPr>
        <w:pStyle w:val="PenNumbered"/>
        <w:ind w:left="450" w:hanging="450"/>
        <w:rPr>
          <w:ins w:id="295" w:author="Will Grasmick" w:date="2016-02-29T12:03:00Z"/>
        </w:rPr>
      </w:pPr>
      <w:ins w:id="296" w:author="Will Grasmick" w:date="2016-02-29T12:03:00Z">
        <w:r>
          <w:t xml:space="preserve">Your </w:t>
        </w:r>
        <w:r w:rsidRPr="00736033">
          <w:rPr>
            <w:b/>
            <w:color w:val="1F497D" w:themeColor="text2"/>
          </w:rPr>
          <w:t>Hadoop File Input</w:t>
        </w:r>
        <w:r w:rsidRPr="00736033">
          <w:rPr>
            <w:color w:val="1F497D" w:themeColor="text2"/>
          </w:rPr>
          <w:t xml:space="preserve"> </w:t>
        </w:r>
        <w:r>
          <w:t>dialog box should match the following image:</w:t>
        </w:r>
      </w:ins>
    </w:p>
    <w:p w:rsidR="002E37DC" w:rsidRDefault="002E37DC" w:rsidP="00C846F1">
      <w:pPr>
        <w:pStyle w:val="PenNumbered"/>
        <w:numPr>
          <w:ilvl w:val="0"/>
          <w:numId w:val="0"/>
        </w:numPr>
        <w:ind w:left="288" w:firstLine="162"/>
        <w:rPr>
          <w:ins w:id="297" w:author="Will Grasmick" w:date="2016-02-29T12:03:00Z"/>
        </w:rPr>
      </w:pPr>
      <w:ins w:id="298" w:author="Will Grasmick" w:date="2016-02-29T12:09:00Z">
        <w:r>
          <w:rPr>
            <w:noProof/>
          </w:rPr>
          <w:drawing>
            <wp:inline distT="0" distB="0" distL="0" distR="0">
              <wp:extent cx="2701636" cy="1105801"/>
              <wp:effectExtent l="19050" t="19050" r="22860" b="184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1979" cy="1130500"/>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299" w:author="Will Grasmick" w:date="2016-02-29T12:03:00Z"/>
        </w:rPr>
      </w:pPr>
      <w:ins w:id="300" w:author="Will Grasmick" w:date="2016-02-29T12:03:00Z">
        <w:r>
          <w:t xml:space="preserve">Click on the </w:t>
        </w:r>
        <w:r>
          <w:rPr>
            <w:rStyle w:val="PenScreenTextChar"/>
          </w:rPr>
          <w:t>Content</w:t>
        </w:r>
        <w:r>
          <w:t xml:space="preserve"> tab.</w:t>
        </w:r>
      </w:ins>
    </w:p>
    <w:p w:rsidR="00C846F1" w:rsidRDefault="00C846F1" w:rsidP="00C846F1">
      <w:pPr>
        <w:pStyle w:val="PenNumbered"/>
        <w:ind w:left="450" w:hanging="450"/>
        <w:rPr>
          <w:ins w:id="301" w:author="Will Grasmick" w:date="2016-02-29T12:03:00Z"/>
          <w:rStyle w:val="PenScreenTextChar"/>
          <w:b w:val="0"/>
          <w:color w:val="333E48"/>
        </w:rPr>
      </w:pPr>
      <w:ins w:id="302" w:author="Will Grasmick" w:date="2016-02-29T12:03:00Z">
        <w:r>
          <w:rPr>
            <w:rStyle w:val="PenScreenTextChar"/>
            <w:b w:val="0"/>
            <w:color w:val="333E48"/>
          </w:rPr>
          <w:t xml:space="preserve">Change the </w:t>
        </w:r>
        <w:r w:rsidRPr="00B0561E">
          <w:rPr>
            <w:rStyle w:val="PenScreenTextChar"/>
          </w:rPr>
          <w:t>Separator</w:t>
        </w:r>
        <w:r w:rsidRPr="00B0561E">
          <w:rPr>
            <w:rStyle w:val="PenScreenTextChar"/>
            <w:b w:val="0"/>
          </w:rPr>
          <w:t xml:space="preserve"> </w:t>
        </w:r>
        <w:r>
          <w:rPr>
            <w:rStyle w:val="PenScreenTextChar"/>
            <w:b w:val="0"/>
            <w:color w:val="333E48"/>
          </w:rPr>
          <w:t xml:space="preserve">field to a </w:t>
        </w:r>
        <w:proofErr w:type="gramStart"/>
        <w:r>
          <w:rPr>
            <w:rStyle w:val="PenScreenTextChar"/>
            <w:b w:val="0"/>
            <w:color w:val="333E48"/>
          </w:rPr>
          <w:t xml:space="preserve">comma </w:t>
        </w:r>
        <w:r w:rsidRPr="008E4220">
          <w:rPr>
            <w:rStyle w:val="PenCodeLine"/>
          </w:rPr>
          <w:t>,</w:t>
        </w:r>
        <w:proofErr w:type="gramEnd"/>
        <w:r>
          <w:rPr>
            <w:rStyle w:val="PenScreenTextChar"/>
            <w:b w:val="0"/>
            <w:color w:val="333E48"/>
          </w:rPr>
          <w:t>.</w:t>
        </w:r>
      </w:ins>
    </w:p>
    <w:p w:rsidR="00C846F1" w:rsidRDefault="00C846F1" w:rsidP="00C846F1">
      <w:pPr>
        <w:pStyle w:val="PenNumbered"/>
        <w:ind w:left="450" w:hanging="450"/>
        <w:rPr>
          <w:ins w:id="303" w:author="Will Grasmick" w:date="2016-02-29T12:03:00Z"/>
          <w:rStyle w:val="PenScreenTextChar"/>
          <w:b w:val="0"/>
          <w:color w:val="333E48"/>
        </w:rPr>
      </w:pPr>
      <w:ins w:id="304" w:author="Will Grasmick" w:date="2016-02-29T12:03:00Z">
        <w:r>
          <w:rPr>
            <w:rStyle w:val="PenScreenTextChar"/>
            <w:b w:val="0"/>
            <w:color w:val="333E48"/>
          </w:rPr>
          <w:t xml:space="preserve">Click on the </w:t>
        </w:r>
        <w:r w:rsidRPr="00FD1330">
          <w:rPr>
            <w:rStyle w:val="PenScreenTextChar"/>
          </w:rPr>
          <w:t>Fields</w:t>
        </w:r>
        <w:r w:rsidRPr="00FD1330">
          <w:rPr>
            <w:rStyle w:val="PenScreenTextChar"/>
            <w:b w:val="0"/>
          </w:rPr>
          <w:t xml:space="preserve"> </w:t>
        </w:r>
        <w:r>
          <w:rPr>
            <w:rStyle w:val="PenScreenTextChar"/>
            <w:b w:val="0"/>
            <w:color w:val="333E48"/>
          </w:rPr>
          <w:t>tab.</w:t>
        </w:r>
      </w:ins>
    </w:p>
    <w:p w:rsidR="00C846F1" w:rsidRDefault="00C846F1" w:rsidP="00C846F1">
      <w:pPr>
        <w:pStyle w:val="PenNumbered"/>
        <w:ind w:left="450" w:hanging="450"/>
        <w:rPr>
          <w:ins w:id="305" w:author="Will Grasmick" w:date="2016-02-29T12:03:00Z"/>
          <w:rStyle w:val="PenScreenTextChar"/>
          <w:b w:val="0"/>
          <w:color w:val="333E48"/>
        </w:rPr>
      </w:pPr>
      <w:ins w:id="306" w:author="Will Grasmick" w:date="2016-02-29T12:03:00Z">
        <w:r>
          <w:rPr>
            <w:rStyle w:val="PenScreenTextChar"/>
            <w:b w:val="0"/>
            <w:color w:val="333E48"/>
          </w:rPr>
          <w:t xml:space="preserve">Click the </w:t>
        </w:r>
        <w:r w:rsidRPr="00FD1330">
          <w:rPr>
            <w:rStyle w:val="PenScreenTextChar"/>
          </w:rPr>
          <w:t>Get Fields</w:t>
        </w:r>
        <w:r>
          <w:rPr>
            <w:rStyle w:val="PenScreenTextChar"/>
            <w:b w:val="0"/>
            <w:color w:val="333E48"/>
          </w:rPr>
          <w:t xml:space="preserve"> button and sample </w:t>
        </w:r>
        <w:r w:rsidRPr="008E4220">
          <w:rPr>
            <w:rStyle w:val="PenCodeLine"/>
          </w:rPr>
          <w:t>5000</w:t>
        </w:r>
        <w:r>
          <w:rPr>
            <w:rStyle w:val="PenScreenTextChar"/>
            <w:b w:val="0"/>
            <w:color w:val="333E48"/>
          </w:rPr>
          <w:t xml:space="preserve"> records.</w:t>
        </w:r>
      </w:ins>
    </w:p>
    <w:p w:rsidR="00C846F1" w:rsidRDefault="00C846F1" w:rsidP="00C846F1">
      <w:pPr>
        <w:pStyle w:val="PenNumbered"/>
        <w:ind w:left="450" w:hanging="450"/>
        <w:rPr>
          <w:ins w:id="307" w:author="Will Grasmick" w:date="2016-02-29T12:03:00Z"/>
          <w:rStyle w:val="PenScreenTextChar"/>
          <w:b w:val="0"/>
          <w:color w:val="333E48"/>
        </w:rPr>
      </w:pPr>
      <w:ins w:id="308" w:author="Will Grasmick" w:date="2016-02-29T12:03:00Z">
        <w:r>
          <w:rPr>
            <w:rStyle w:val="PenScreenTextChar"/>
            <w:b w:val="0"/>
            <w:color w:val="333E48"/>
          </w:rPr>
          <w:t xml:space="preserve">Change the </w:t>
        </w:r>
        <w:proofErr w:type="spellStart"/>
        <w:r w:rsidRPr="008E4220">
          <w:rPr>
            <w:rStyle w:val="PenCodeLine"/>
          </w:rPr>
          <w:t>Area_Code</w:t>
        </w:r>
        <w:proofErr w:type="spellEnd"/>
        <w:r>
          <w:rPr>
            <w:rStyle w:val="PenScreenTextChar"/>
            <w:b w:val="0"/>
            <w:color w:val="333E48"/>
          </w:rPr>
          <w:t xml:space="preserve"> </w:t>
        </w:r>
        <w:r w:rsidRPr="008E4220">
          <w:rPr>
            <w:rStyle w:val="PenScreenTextChar"/>
          </w:rPr>
          <w:t>Type</w:t>
        </w:r>
        <w:r>
          <w:rPr>
            <w:rStyle w:val="PenScreenTextChar"/>
            <w:b w:val="0"/>
            <w:color w:val="333E48"/>
          </w:rPr>
          <w:t xml:space="preserve"> from </w:t>
        </w:r>
        <w:r w:rsidRPr="008E4220">
          <w:rPr>
            <w:rStyle w:val="PenCodeLine"/>
          </w:rPr>
          <w:t>Integer</w:t>
        </w:r>
        <w:r>
          <w:rPr>
            <w:rStyle w:val="PenScreenTextChar"/>
            <w:b w:val="0"/>
            <w:color w:val="333E48"/>
          </w:rPr>
          <w:t xml:space="preserve"> to </w:t>
        </w:r>
        <w:r w:rsidRPr="008E4220">
          <w:rPr>
            <w:rStyle w:val="PenCodeLine"/>
          </w:rPr>
          <w:t>String</w:t>
        </w:r>
        <w:r>
          <w:rPr>
            <w:rStyle w:val="PenScreenTextChar"/>
            <w:b w:val="0"/>
            <w:color w:val="333E48"/>
          </w:rPr>
          <w:t>.</w:t>
        </w:r>
      </w:ins>
    </w:p>
    <w:p w:rsidR="00C846F1" w:rsidRDefault="00C846F1" w:rsidP="00C846F1">
      <w:pPr>
        <w:pStyle w:val="PenNumbered"/>
        <w:ind w:left="450" w:hanging="450"/>
        <w:rPr>
          <w:ins w:id="309" w:author="Will Grasmick" w:date="2016-02-29T12:03:00Z"/>
          <w:rStyle w:val="PenScreenTextChar"/>
          <w:b w:val="0"/>
          <w:color w:val="333E48"/>
        </w:rPr>
      </w:pPr>
      <w:ins w:id="310" w:author="Will Grasmick" w:date="2016-02-29T12:03:00Z">
        <w:r>
          <w:rPr>
            <w:rStyle w:val="PenScreenTextChar"/>
            <w:b w:val="0"/>
            <w:color w:val="333E48"/>
          </w:rPr>
          <w:t>The dialog box should look like this:</w:t>
        </w:r>
      </w:ins>
    </w:p>
    <w:p w:rsidR="00C846F1" w:rsidRPr="004850EC" w:rsidRDefault="00C846F1" w:rsidP="00C846F1">
      <w:pPr>
        <w:pStyle w:val="PenNumbered"/>
        <w:numPr>
          <w:ilvl w:val="0"/>
          <w:numId w:val="0"/>
        </w:numPr>
        <w:ind w:left="450"/>
        <w:rPr>
          <w:ins w:id="311" w:author="Will Grasmick" w:date="2016-02-29T12:03:00Z"/>
          <w:rStyle w:val="PenScreenTextChar"/>
          <w:b w:val="0"/>
          <w:color w:val="333E48"/>
        </w:rPr>
      </w:pPr>
      <w:ins w:id="312" w:author="Will Grasmick" w:date="2016-02-29T12:03:00Z">
        <w:r w:rsidRPr="0056608E">
          <w:rPr>
            <w:noProof/>
          </w:rPr>
          <w:t xml:space="preserve"> </w:t>
        </w:r>
        <w:r>
          <w:rPr>
            <w:noProof/>
          </w:rPr>
          <w:drawing>
            <wp:inline distT="0" distB="0" distL="0" distR="0" wp14:anchorId="25B8145F" wp14:editId="21F2442D">
              <wp:extent cx="3825894" cy="1126922"/>
              <wp:effectExtent l="19050" t="19050" r="22225" b="165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6374" cy="1132954"/>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313" w:author="Will Grasmick" w:date="2016-02-29T12:03:00Z"/>
        </w:rPr>
      </w:pPr>
      <w:ins w:id="314" w:author="Will Grasmick" w:date="2016-02-29T12:03:00Z">
        <w:r>
          <w:t xml:space="preserve">Click </w:t>
        </w:r>
        <w:r w:rsidRPr="009707A7">
          <w:rPr>
            <w:b/>
            <w:color w:val="1F497D" w:themeColor="text2"/>
          </w:rPr>
          <w:t>OK</w:t>
        </w:r>
        <w:r>
          <w:t xml:space="preserve"> to return to the canvas.</w:t>
        </w:r>
      </w:ins>
    </w:p>
    <w:p w:rsidR="00C846F1" w:rsidRDefault="00C846F1" w:rsidP="00C846F1">
      <w:pPr>
        <w:pStyle w:val="PenNumbered"/>
        <w:numPr>
          <w:ilvl w:val="0"/>
          <w:numId w:val="0"/>
        </w:numPr>
        <w:ind w:left="450"/>
        <w:rPr>
          <w:ins w:id="315" w:author="Will Grasmick" w:date="2016-02-29T12:03:00Z"/>
        </w:rPr>
      </w:pPr>
    </w:p>
    <w:p w:rsidR="00C846F1" w:rsidRPr="0091763A" w:rsidRDefault="00C846F1" w:rsidP="00C846F1">
      <w:pPr>
        <w:pStyle w:val="PenNoteSubNumbered"/>
        <w:rPr>
          <w:ins w:id="316" w:author="Will Grasmick" w:date="2016-02-29T12:03:00Z"/>
          <w:color w:val="1F497D" w:themeColor="text2"/>
        </w:rPr>
      </w:pPr>
      <w:ins w:id="317" w:author="Will Grasmick" w:date="2016-02-29T12:03:00Z">
        <w:r w:rsidRPr="0091763A">
          <w:rPr>
            <w:noProof/>
            <w:color w:val="1F497D" w:themeColor="text2"/>
          </w:rPr>
          <w:drawing>
            <wp:anchor distT="0" distB="0" distL="114300" distR="114300" simplePos="0" relativeHeight="251779072" behindDoc="0" locked="0" layoutInCell="1" allowOverlap="1" wp14:anchorId="662E26A5" wp14:editId="138D7FE8">
              <wp:simplePos x="0" y="0"/>
              <wp:positionH relativeFrom="column">
                <wp:posOffset>1270</wp:posOffset>
              </wp:positionH>
              <wp:positionV relativeFrom="paragraph">
                <wp:posOffset>-2540</wp:posOffset>
              </wp:positionV>
              <wp:extent cx="420370" cy="530225"/>
              <wp:effectExtent l="0" t="0" r="0" b="3175"/>
              <wp:wrapSquare wrapText="r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Previously in Part 1, Exercise 1, the </w:t>
        </w:r>
        <w:r w:rsidRPr="0091763A">
          <w:rPr>
            <w:b/>
            <w:color w:val="1F497D" w:themeColor="text2"/>
          </w:rPr>
          <w:t>Stream Lookup</w:t>
        </w:r>
        <w:r w:rsidRPr="0091763A">
          <w:rPr>
            <w:color w:val="1F497D" w:themeColor="text2"/>
          </w:rPr>
          <w:t xml:space="preserve"> step used CSV input </w:t>
        </w:r>
        <w:r>
          <w:rPr>
            <w:color w:val="1F497D" w:themeColor="text2"/>
          </w:rPr>
          <w:t>from a step nam</w:t>
        </w:r>
        <w:r w:rsidRPr="0091763A">
          <w:rPr>
            <w:color w:val="1F497D" w:themeColor="text2"/>
          </w:rPr>
          <w:t xml:space="preserve">ed ‘Lookup Area Codes’. This should be changed to reference the new </w:t>
        </w:r>
        <w:r>
          <w:rPr>
            <w:b/>
            <w:color w:val="1F497D" w:themeColor="text2"/>
          </w:rPr>
          <w:t>Hadoop File I</w:t>
        </w:r>
        <w:r w:rsidRPr="0091763A">
          <w:rPr>
            <w:b/>
            <w:color w:val="1F497D" w:themeColor="text2"/>
          </w:rPr>
          <w:t>nput</w:t>
        </w:r>
        <w:r>
          <w:rPr>
            <w:color w:val="1F497D" w:themeColor="text2"/>
          </w:rPr>
          <w:t xml:space="preserve"> step we left name</w:t>
        </w:r>
        <w:r w:rsidRPr="0091763A">
          <w:rPr>
            <w:color w:val="1F497D" w:themeColor="text2"/>
          </w:rPr>
          <w:t xml:space="preserve">d </w:t>
        </w:r>
        <w:r>
          <w:rPr>
            <w:color w:val="1F497D" w:themeColor="text2"/>
          </w:rPr>
          <w:t xml:space="preserve">as </w:t>
        </w:r>
        <w:r w:rsidRPr="0091763A">
          <w:rPr>
            <w:color w:val="1F497D" w:themeColor="text2"/>
          </w:rPr>
          <w:t>‘Hadoop File Input’.</w:t>
        </w:r>
      </w:ins>
    </w:p>
    <w:p w:rsidR="00C846F1" w:rsidRDefault="00C846F1" w:rsidP="00C846F1">
      <w:pPr>
        <w:pStyle w:val="PenNumbered"/>
        <w:numPr>
          <w:ilvl w:val="0"/>
          <w:numId w:val="0"/>
        </w:numPr>
        <w:ind w:left="450"/>
        <w:rPr>
          <w:ins w:id="318" w:author="Will Grasmick" w:date="2016-02-29T12:03:00Z"/>
        </w:rPr>
      </w:pPr>
    </w:p>
    <w:p w:rsidR="00C846F1" w:rsidRDefault="00C846F1" w:rsidP="00C846F1">
      <w:pPr>
        <w:pStyle w:val="PenNumbered"/>
        <w:ind w:left="450" w:hanging="450"/>
        <w:rPr>
          <w:ins w:id="319" w:author="Will Grasmick" w:date="2016-02-29T12:03:00Z"/>
        </w:rPr>
      </w:pPr>
      <w:ins w:id="320" w:author="Will Grasmick" w:date="2016-02-29T12:03:00Z">
        <w:r>
          <w:t xml:space="preserve">Double click the </w:t>
        </w:r>
        <w:r w:rsidRPr="008E4220">
          <w:rPr>
            <w:rStyle w:val="PenScreenTextChar"/>
          </w:rPr>
          <w:t>Stream Lookup</w:t>
        </w:r>
        <w:r>
          <w:t xml:space="preserve"> step and for the </w:t>
        </w:r>
        <w:r w:rsidRPr="008E4220">
          <w:rPr>
            <w:rStyle w:val="PenScreenTextChar"/>
          </w:rPr>
          <w:t>Lookup step</w:t>
        </w:r>
        <w:r>
          <w:t xml:space="preserve"> drop-down, select </w:t>
        </w:r>
        <w:r w:rsidRPr="008E4220">
          <w:rPr>
            <w:rStyle w:val="PenCodeLine"/>
          </w:rPr>
          <w:t>Hadoop File Input</w:t>
        </w:r>
        <w:r>
          <w:t>.</w:t>
        </w:r>
      </w:ins>
    </w:p>
    <w:p w:rsidR="00C846F1" w:rsidRDefault="00C846F1" w:rsidP="00C846F1">
      <w:pPr>
        <w:pStyle w:val="PenNumbered"/>
        <w:ind w:left="450" w:hanging="450"/>
        <w:rPr>
          <w:ins w:id="321" w:author="Will Grasmick" w:date="2016-02-29T12:03:00Z"/>
        </w:rPr>
      </w:pPr>
      <w:ins w:id="322" w:author="Will Grasmick" w:date="2016-02-29T12:03:00Z">
        <w:r>
          <w:lastRenderedPageBreak/>
          <w:t xml:space="preserve">Click </w:t>
        </w:r>
        <w:r w:rsidRPr="009707A7">
          <w:rPr>
            <w:b/>
            <w:color w:val="1F497D" w:themeColor="text2"/>
          </w:rPr>
          <w:t>OK</w:t>
        </w:r>
        <w:r>
          <w:t xml:space="preserve"> to return to the canvas.</w:t>
        </w:r>
      </w:ins>
    </w:p>
    <w:p w:rsidR="00C846F1" w:rsidRDefault="00C846F1" w:rsidP="00C846F1">
      <w:pPr>
        <w:pStyle w:val="PenNumbered"/>
        <w:numPr>
          <w:ilvl w:val="0"/>
          <w:numId w:val="0"/>
        </w:numPr>
        <w:ind w:left="450"/>
        <w:rPr>
          <w:ins w:id="323" w:author="Will Grasmick" w:date="2016-02-29T12:03:00Z"/>
        </w:rPr>
      </w:pPr>
    </w:p>
    <w:p w:rsidR="00C846F1" w:rsidRPr="0091763A" w:rsidRDefault="00C846F1" w:rsidP="00C846F1">
      <w:pPr>
        <w:pStyle w:val="PenNoteSubNumbered"/>
        <w:rPr>
          <w:ins w:id="324" w:author="Will Grasmick" w:date="2016-02-29T12:03:00Z"/>
          <w:color w:val="1F497D" w:themeColor="text2"/>
        </w:rPr>
      </w:pPr>
      <w:ins w:id="325" w:author="Will Grasmick" w:date="2016-02-29T12:03:00Z">
        <w:r w:rsidRPr="0091763A">
          <w:rPr>
            <w:noProof/>
            <w:color w:val="1F497D" w:themeColor="text2"/>
          </w:rPr>
          <w:drawing>
            <wp:anchor distT="0" distB="0" distL="114300" distR="114300" simplePos="0" relativeHeight="251780096" behindDoc="0" locked="0" layoutInCell="1" allowOverlap="1" wp14:anchorId="36709357" wp14:editId="17D142F4">
              <wp:simplePos x="0" y="0"/>
              <wp:positionH relativeFrom="column">
                <wp:posOffset>1270</wp:posOffset>
              </wp:positionH>
              <wp:positionV relativeFrom="paragraph">
                <wp:posOffset>-2540</wp:posOffset>
              </wp:positionV>
              <wp:extent cx="420370" cy="530225"/>
              <wp:effectExtent l="0" t="0" r="0" b="3175"/>
              <wp:wrapSquare wrapText="r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1F497D" w:themeColor="text2"/>
          </w:rPr>
          <w:t xml:space="preserve">This mapper </w:t>
        </w:r>
        <w:r w:rsidRPr="0091763A">
          <w:rPr>
            <w:color w:val="1F497D" w:themeColor="text2"/>
          </w:rPr>
          <w:t>transformation has generate</w:t>
        </w:r>
        <w:r>
          <w:rPr>
            <w:color w:val="1F497D" w:themeColor="text2"/>
          </w:rPr>
          <w:t>d several new fields. The</w:t>
        </w:r>
        <w:r w:rsidRPr="0091763A">
          <w:rPr>
            <w:color w:val="1F497D" w:themeColor="text2"/>
          </w:rPr>
          <w:t xml:space="preserve"> </w:t>
        </w:r>
        <w:r>
          <w:rPr>
            <w:color w:val="1F497D" w:themeColor="text2"/>
          </w:rPr>
          <w:t xml:space="preserve">fields </w:t>
        </w:r>
        <w:r w:rsidRPr="0091763A">
          <w:rPr>
            <w:color w:val="1F497D" w:themeColor="text2"/>
          </w:rPr>
          <w:t>need to be</w:t>
        </w:r>
        <w:r>
          <w:rPr>
            <w:color w:val="1F497D" w:themeColor="text2"/>
          </w:rPr>
          <w:t xml:space="preserve"> combined into a new target field and delimited. The target field, which we will creatively name ‘value’, will ultimately be used as the </w:t>
        </w:r>
        <w:r w:rsidRPr="0091763A">
          <w:rPr>
            <w:b/>
            <w:color w:val="1F497D" w:themeColor="text2"/>
          </w:rPr>
          <w:t>Value</w:t>
        </w:r>
        <w:r>
          <w:rPr>
            <w:color w:val="1F497D" w:themeColor="text2"/>
          </w:rPr>
          <w:t xml:space="preserve"> in the Key/Value pair for the MapReduce output.</w:t>
        </w:r>
      </w:ins>
    </w:p>
    <w:p w:rsidR="00C846F1" w:rsidRDefault="00C846F1" w:rsidP="00C846F1">
      <w:pPr>
        <w:pStyle w:val="PenNumbered"/>
        <w:numPr>
          <w:ilvl w:val="0"/>
          <w:numId w:val="0"/>
        </w:numPr>
        <w:rPr>
          <w:ins w:id="326" w:author="Will Grasmick" w:date="2016-02-29T12:03:00Z"/>
        </w:rPr>
      </w:pPr>
    </w:p>
    <w:p w:rsidR="00C846F1" w:rsidRDefault="00C846F1" w:rsidP="00C846F1">
      <w:pPr>
        <w:pStyle w:val="PenNumbered"/>
        <w:ind w:left="450" w:hanging="450"/>
        <w:rPr>
          <w:ins w:id="327" w:author="Will Grasmick" w:date="2016-02-29T12:03:00Z"/>
        </w:rPr>
      </w:pPr>
      <w:ins w:id="328" w:author="Will Grasmick" w:date="2016-02-29T12:03:00Z">
        <w:r>
          <w:t xml:space="preserve">Expand the </w:t>
        </w:r>
        <w:r w:rsidRPr="008E4220">
          <w:rPr>
            <w:rStyle w:val="PenScreenTextChar"/>
          </w:rPr>
          <w:t>Transform</w:t>
        </w:r>
        <w:r>
          <w:t xml:space="preserve"> folder and select and drag the </w:t>
        </w:r>
        <w:proofErr w:type="spellStart"/>
        <w:r>
          <w:rPr>
            <w:rStyle w:val="PenScreenTextChar"/>
          </w:rPr>
          <w:t>Concat</w:t>
        </w:r>
        <w:proofErr w:type="spellEnd"/>
        <w:r>
          <w:rPr>
            <w:rStyle w:val="PenScreenTextChar"/>
          </w:rPr>
          <w:t xml:space="preserve"> Fields</w:t>
        </w:r>
        <w:r>
          <w:t xml:space="preserve"> step onto the canvas at the end of your transformation.</w:t>
        </w:r>
      </w:ins>
    </w:p>
    <w:p w:rsidR="00C846F1" w:rsidRDefault="00C846F1" w:rsidP="00C846F1">
      <w:pPr>
        <w:pStyle w:val="PenNumbered"/>
        <w:ind w:left="450" w:hanging="450"/>
        <w:rPr>
          <w:ins w:id="329" w:author="Will Grasmick" w:date="2016-02-29T12:03:00Z"/>
        </w:rPr>
      </w:pPr>
      <w:ins w:id="330" w:author="Will Grasmick" w:date="2016-02-29T12:03:00Z">
        <w:r>
          <w:t xml:space="preserve">Create a hop from the </w:t>
        </w:r>
        <w:r w:rsidRPr="00E13E7D">
          <w:rPr>
            <w:b/>
            <w:color w:val="1F497D" w:themeColor="text2"/>
          </w:rPr>
          <w:t>Add Call Count</w:t>
        </w:r>
        <w:r w:rsidRPr="00E13E7D">
          <w:rPr>
            <w:color w:val="1F497D" w:themeColor="text2"/>
          </w:rPr>
          <w:t xml:space="preserve"> </w:t>
        </w:r>
        <w:r>
          <w:t xml:space="preserve">step to the </w:t>
        </w:r>
        <w:proofErr w:type="spellStart"/>
        <w:r>
          <w:rPr>
            <w:rStyle w:val="PenScreenTextChar"/>
          </w:rPr>
          <w:t>Concat</w:t>
        </w:r>
        <w:proofErr w:type="spellEnd"/>
        <w:r>
          <w:rPr>
            <w:rStyle w:val="PenScreenTextChar"/>
          </w:rPr>
          <w:t xml:space="preserve"> Fields</w:t>
        </w:r>
        <w:r>
          <w:t xml:space="preserve"> step.</w:t>
        </w:r>
      </w:ins>
    </w:p>
    <w:p w:rsidR="00C846F1" w:rsidRDefault="00C846F1" w:rsidP="00C846F1">
      <w:pPr>
        <w:pStyle w:val="PenNumbered"/>
        <w:ind w:left="450" w:hanging="450"/>
        <w:rPr>
          <w:ins w:id="331" w:author="Will Grasmick" w:date="2016-02-29T12:03:00Z"/>
        </w:rPr>
      </w:pPr>
      <w:ins w:id="332" w:author="Will Grasmick" w:date="2016-02-29T12:03:00Z">
        <w:r>
          <w:t xml:space="preserve">Double click the </w:t>
        </w:r>
        <w:proofErr w:type="spellStart"/>
        <w:r>
          <w:rPr>
            <w:rStyle w:val="PenScreenTextChar"/>
          </w:rPr>
          <w:t>Concat</w:t>
        </w:r>
        <w:proofErr w:type="spellEnd"/>
        <w:r>
          <w:rPr>
            <w:rStyle w:val="PenScreenTextChar"/>
          </w:rPr>
          <w:t xml:space="preserve"> Fields</w:t>
        </w:r>
        <w:r>
          <w:t xml:space="preserve"> step to open its properties.</w:t>
        </w:r>
      </w:ins>
    </w:p>
    <w:p w:rsidR="00C846F1" w:rsidRDefault="00C846F1" w:rsidP="00C846F1">
      <w:pPr>
        <w:pStyle w:val="PenNumbered"/>
        <w:ind w:left="450" w:hanging="450"/>
        <w:rPr>
          <w:ins w:id="333" w:author="Will Grasmick" w:date="2016-02-29T12:03:00Z"/>
        </w:rPr>
      </w:pPr>
      <w:ins w:id="334" w:author="Will Grasmick" w:date="2016-02-29T12:03:00Z">
        <w:r>
          <w:t xml:space="preserve">In the </w:t>
        </w:r>
        <w:r>
          <w:rPr>
            <w:b/>
            <w:color w:val="1F497D" w:themeColor="text2"/>
          </w:rPr>
          <w:t>Target Field Name</w:t>
        </w:r>
        <w:r w:rsidRPr="00300DA5">
          <w:rPr>
            <w:color w:val="1F497D" w:themeColor="text2"/>
          </w:rPr>
          <w:t xml:space="preserve"> </w:t>
        </w:r>
        <w:r>
          <w:t xml:space="preserve">field, type </w:t>
        </w:r>
        <w:r w:rsidRPr="00066CEC">
          <w:rPr>
            <w:rStyle w:val="PenCodeLine"/>
          </w:rPr>
          <w:t>value</w:t>
        </w:r>
        <w:r>
          <w:t xml:space="preserve"> and change the </w:t>
        </w:r>
        <w:r w:rsidRPr="00C368F2">
          <w:rPr>
            <w:b/>
            <w:color w:val="1F497D" w:themeColor="text2"/>
          </w:rPr>
          <w:t>Separator</w:t>
        </w:r>
        <w:r w:rsidRPr="00C368F2">
          <w:rPr>
            <w:color w:val="1F497D" w:themeColor="text2"/>
          </w:rPr>
          <w:t xml:space="preserve"> </w:t>
        </w:r>
        <w:r>
          <w:t xml:space="preserve">field to a </w:t>
        </w:r>
        <w:proofErr w:type="gramStart"/>
        <w:r>
          <w:t xml:space="preserve">comma </w:t>
        </w:r>
        <w:r w:rsidRPr="00066CEC">
          <w:rPr>
            <w:rStyle w:val="PenCodeLine"/>
          </w:rPr>
          <w:t>,</w:t>
        </w:r>
        <w:proofErr w:type="gramEnd"/>
        <w:r>
          <w:t>.</w:t>
        </w:r>
      </w:ins>
    </w:p>
    <w:p w:rsidR="00C846F1" w:rsidRDefault="00C846F1" w:rsidP="00C846F1">
      <w:pPr>
        <w:pStyle w:val="PenNumbered"/>
        <w:ind w:left="450" w:hanging="450"/>
        <w:rPr>
          <w:ins w:id="335" w:author="Will Grasmick" w:date="2016-02-29T12:03:00Z"/>
        </w:rPr>
      </w:pPr>
      <w:ins w:id="336" w:author="Will Grasmick" w:date="2016-02-29T12:03:00Z">
        <w:r>
          <w:t xml:space="preserve">Click on the </w:t>
        </w:r>
        <w:r w:rsidRPr="0077061B">
          <w:rPr>
            <w:b/>
            <w:color w:val="1F497D" w:themeColor="text2"/>
          </w:rPr>
          <w:t>Get Fields</w:t>
        </w:r>
        <w:r w:rsidRPr="0077061B">
          <w:rPr>
            <w:color w:val="1F497D" w:themeColor="text2"/>
          </w:rPr>
          <w:t xml:space="preserve"> </w:t>
        </w:r>
        <w:r>
          <w:t>button.</w:t>
        </w:r>
      </w:ins>
    </w:p>
    <w:p w:rsidR="00C846F1" w:rsidRDefault="00C846F1" w:rsidP="00C846F1">
      <w:pPr>
        <w:pStyle w:val="PenNumbered"/>
        <w:ind w:left="450" w:hanging="450"/>
        <w:rPr>
          <w:ins w:id="337" w:author="Will Grasmick" w:date="2016-02-29T12:03:00Z"/>
        </w:rPr>
      </w:pPr>
      <w:ins w:id="338" w:author="Will Grasmick" w:date="2016-02-29T12:03:00Z">
        <w:r>
          <w:t xml:space="preserve">Click on the </w:t>
        </w:r>
        <w:r w:rsidRPr="004D1A1F">
          <w:rPr>
            <w:rStyle w:val="PenScreenTextChar"/>
          </w:rPr>
          <w:t>Minimal width</w:t>
        </w:r>
        <w:r>
          <w:t xml:space="preserve"> button to remove excessive field lengths.</w:t>
        </w:r>
      </w:ins>
    </w:p>
    <w:p w:rsidR="00C846F1" w:rsidRDefault="00C846F1" w:rsidP="00C846F1">
      <w:pPr>
        <w:pStyle w:val="PenNumbered"/>
        <w:ind w:left="450" w:hanging="450"/>
        <w:rPr>
          <w:ins w:id="339" w:author="Will Grasmick" w:date="2016-02-29T12:03:00Z"/>
        </w:rPr>
      </w:pPr>
      <w:ins w:id="340" w:author="Will Grasmick" w:date="2016-02-29T12:03:00Z">
        <w:r>
          <w:t xml:space="preserve">Confirm the </w:t>
        </w:r>
        <w:r w:rsidRPr="0077061B">
          <w:rPr>
            <w:b/>
            <w:color w:val="1F497D" w:themeColor="text2"/>
          </w:rPr>
          <w:t>Fields</w:t>
        </w:r>
        <w:r>
          <w:t xml:space="preserve"> properties match the following and click </w:t>
        </w:r>
        <w:r w:rsidRPr="00043E7E">
          <w:rPr>
            <w:rStyle w:val="PenScreenTextChar"/>
          </w:rPr>
          <w:t>OK</w:t>
        </w:r>
        <w:r>
          <w:t xml:space="preserve"> to return to the canvas.</w:t>
        </w:r>
      </w:ins>
    </w:p>
    <w:p w:rsidR="00C846F1" w:rsidRDefault="00C846F1" w:rsidP="00C846F1">
      <w:pPr>
        <w:pStyle w:val="PenNumbered"/>
        <w:numPr>
          <w:ilvl w:val="0"/>
          <w:numId w:val="0"/>
        </w:numPr>
        <w:ind w:left="450"/>
        <w:rPr>
          <w:ins w:id="341" w:author="Will Grasmick" w:date="2016-02-29T12:03:00Z"/>
        </w:rPr>
      </w:pPr>
      <w:ins w:id="342" w:author="Will Grasmick" w:date="2016-02-29T12:03:00Z">
        <w:r>
          <w:rPr>
            <w:noProof/>
          </w:rPr>
          <w:drawing>
            <wp:inline distT="0" distB="0" distL="0" distR="0" wp14:anchorId="52025605" wp14:editId="3EAACD51">
              <wp:extent cx="2667000" cy="3029565"/>
              <wp:effectExtent l="19050" t="19050" r="19050" b="190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174" cy="3055889"/>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343" w:author="Will Grasmick" w:date="2016-02-29T12:03:00Z"/>
        </w:rPr>
      </w:pPr>
      <w:ins w:id="344" w:author="Will Grasmick" w:date="2016-02-29T12:03:00Z">
        <w:r>
          <w:t xml:space="preserve">Create a hop between the </w:t>
        </w:r>
        <w:proofErr w:type="spellStart"/>
        <w:r>
          <w:rPr>
            <w:rStyle w:val="PenScreenTextChar"/>
          </w:rPr>
          <w:t>Concat</w:t>
        </w:r>
        <w:proofErr w:type="spellEnd"/>
        <w:r>
          <w:rPr>
            <w:rStyle w:val="PenScreenTextChar"/>
          </w:rPr>
          <w:t xml:space="preserve"> Fields</w:t>
        </w:r>
        <w:r>
          <w:t xml:space="preserve"> step and the </w:t>
        </w:r>
        <w:r w:rsidRPr="00470C30">
          <w:rPr>
            <w:rFonts w:eastAsia="Times New Roman"/>
            <w:b/>
            <w:color w:val="1F497D" w:themeColor="text2"/>
          </w:rPr>
          <w:t>MapReduce Output</w:t>
        </w:r>
        <w:r>
          <w:rPr>
            <w:rFonts w:eastAsia="Times New Roman"/>
            <w:b/>
            <w:color w:val="1F497D" w:themeColor="text2"/>
          </w:rPr>
          <w:t xml:space="preserve"> </w:t>
        </w:r>
        <w:r>
          <w:t>step.</w:t>
        </w:r>
      </w:ins>
    </w:p>
    <w:p w:rsidR="00C846F1" w:rsidRDefault="00C846F1" w:rsidP="00C846F1">
      <w:pPr>
        <w:pStyle w:val="PenNumbered"/>
        <w:numPr>
          <w:ilvl w:val="0"/>
          <w:numId w:val="0"/>
        </w:numPr>
        <w:ind w:left="450"/>
        <w:rPr>
          <w:ins w:id="345" w:author="Will Grasmick" w:date="2016-02-29T12:03:00Z"/>
        </w:rPr>
      </w:pPr>
    </w:p>
    <w:p w:rsidR="00C846F1" w:rsidRPr="0091763A" w:rsidRDefault="00C846F1" w:rsidP="00C846F1">
      <w:pPr>
        <w:pStyle w:val="PenNoteSubNumbered"/>
        <w:rPr>
          <w:ins w:id="346" w:author="Will Grasmick" w:date="2016-02-29T12:03:00Z"/>
          <w:color w:val="C00000"/>
        </w:rPr>
      </w:pPr>
      <w:ins w:id="347" w:author="Will Grasmick" w:date="2016-02-29T12:03:00Z">
        <w:r w:rsidRPr="0091763A">
          <w:rPr>
            <w:noProof/>
            <w:color w:val="1F497D" w:themeColor="text2"/>
          </w:rPr>
          <w:drawing>
            <wp:anchor distT="0" distB="0" distL="114300" distR="114300" simplePos="0" relativeHeight="251781120" behindDoc="0" locked="0" layoutInCell="1" allowOverlap="1" wp14:anchorId="39936B8D" wp14:editId="6791D2DE">
              <wp:simplePos x="0" y="0"/>
              <wp:positionH relativeFrom="column">
                <wp:posOffset>1270</wp:posOffset>
              </wp:positionH>
              <wp:positionV relativeFrom="paragraph">
                <wp:posOffset>-2540</wp:posOffset>
              </wp:positionV>
              <wp:extent cx="420370" cy="530225"/>
              <wp:effectExtent l="0" t="0" r="0" b="3175"/>
              <wp:wrapSquare wrapText="r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The output of MapReduce will be a key/value pair. </w:t>
        </w:r>
        <w:r w:rsidRPr="00C96BC4">
          <w:rPr>
            <w:color w:val="1F497D" w:themeColor="text2"/>
          </w:rPr>
          <w:t xml:space="preserve">We </w:t>
        </w:r>
        <w:r>
          <w:rPr>
            <w:color w:val="1F497D" w:themeColor="text2"/>
          </w:rPr>
          <w:t xml:space="preserve">can define the output key for any field for which we want to aggregate with a Reducer. The output value will be the contents of the target field we defined in the </w:t>
        </w:r>
        <w:proofErr w:type="spellStart"/>
        <w:r w:rsidRPr="0091763A">
          <w:rPr>
            <w:b/>
            <w:color w:val="1F497D" w:themeColor="text2"/>
          </w:rPr>
          <w:t>Concat</w:t>
        </w:r>
        <w:proofErr w:type="spellEnd"/>
        <w:r w:rsidRPr="0091763A">
          <w:rPr>
            <w:b/>
            <w:color w:val="1F497D" w:themeColor="text2"/>
          </w:rPr>
          <w:t xml:space="preserve"> Fields</w:t>
        </w:r>
        <w:r>
          <w:rPr>
            <w:color w:val="1F497D" w:themeColor="text2"/>
          </w:rPr>
          <w:t xml:space="preserve"> step (Date, Source Number, Area Code, Month, Year, Calls, </w:t>
        </w:r>
        <w:proofErr w:type="spellStart"/>
        <w:r>
          <w:rPr>
            <w:color w:val="1F497D" w:themeColor="text2"/>
          </w:rPr>
          <w:t>etc</w:t>
        </w:r>
        <w:proofErr w:type="spellEnd"/>
        <w:r>
          <w:rPr>
            <w:color w:val="1F497D" w:themeColor="text2"/>
          </w:rPr>
          <w:t>).</w:t>
        </w:r>
      </w:ins>
    </w:p>
    <w:p w:rsidR="00C846F1" w:rsidRPr="00DF7C1B" w:rsidRDefault="00C846F1" w:rsidP="00C846F1">
      <w:pPr>
        <w:pStyle w:val="PenNumberedSubContinued"/>
        <w:rPr>
          <w:ins w:id="348" w:author="Will Grasmick" w:date="2016-02-29T12:03:00Z"/>
        </w:rPr>
      </w:pPr>
    </w:p>
    <w:p w:rsidR="00C846F1" w:rsidRDefault="00C846F1" w:rsidP="00C846F1">
      <w:pPr>
        <w:pStyle w:val="PenNumbered"/>
        <w:ind w:left="450" w:hanging="450"/>
        <w:rPr>
          <w:ins w:id="349" w:author="Will Grasmick" w:date="2016-02-29T12:03:00Z"/>
        </w:rPr>
      </w:pPr>
      <w:ins w:id="350" w:author="Will Grasmick" w:date="2016-02-29T12:03:00Z">
        <w:r>
          <w:t xml:space="preserve">Double click the </w:t>
        </w:r>
        <w:r>
          <w:rPr>
            <w:rStyle w:val="PenScreenTextChar"/>
          </w:rPr>
          <w:t>MapReduce Output</w:t>
        </w:r>
        <w:r>
          <w:t xml:space="preserve"> step to open its properties.</w:t>
        </w:r>
      </w:ins>
    </w:p>
    <w:p w:rsidR="00C846F1" w:rsidRDefault="00C846F1" w:rsidP="00C846F1">
      <w:pPr>
        <w:pStyle w:val="PenNumbered"/>
        <w:ind w:left="450" w:hanging="450"/>
        <w:rPr>
          <w:ins w:id="351" w:author="Will Grasmick" w:date="2016-02-29T12:03:00Z"/>
        </w:rPr>
      </w:pPr>
      <w:ins w:id="352" w:author="Will Grasmick" w:date="2016-02-29T12:03:00Z">
        <w:r>
          <w:lastRenderedPageBreak/>
          <w:t xml:space="preserve">Select </w:t>
        </w:r>
        <w:r w:rsidRPr="00B2788A">
          <w:rPr>
            <w:rStyle w:val="PenCodeLine"/>
          </w:rPr>
          <w:t>Calls</w:t>
        </w:r>
        <w:r>
          <w:t xml:space="preserve"> for the </w:t>
        </w:r>
        <w:r w:rsidRPr="00B2788A">
          <w:rPr>
            <w:rStyle w:val="PenScreenTextChar"/>
          </w:rPr>
          <w:t>Key field</w:t>
        </w:r>
        <w:r>
          <w:t xml:space="preserve"> and select </w:t>
        </w:r>
        <w:r w:rsidRPr="00B2788A">
          <w:rPr>
            <w:rStyle w:val="PenCodeLine"/>
          </w:rPr>
          <w:t>value</w:t>
        </w:r>
        <w:r>
          <w:t xml:space="preserve"> for the </w:t>
        </w:r>
        <w:r w:rsidRPr="00470C30">
          <w:rPr>
            <w:b/>
            <w:color w:val="1F497D" w:themeColor="text2"/>
          </w:rPr>
          <w:t>Value field</w:t>
        </w:r>
        <w:r>
          <w:t xml:space="preserve">.  Your </w:t>
        </w:r>
        <w:r w:rsidRPr="00470C30">
          <w:rPr>
            <w:rFonts w:eastAsia="Times New Roman"/>
            <w:b/>
            <w:color w:val="1F497D" w:themeColor="text2"/>
          </w:rPr>
          <w:t>MapReduce Output</w:t>
        </w:r>
        <w:r>
          <w:rPr>
            <w:rFonts w:eastAsia="Times New Roman"/>
            <w:b/>
            <w:color w:val="1F497D" w:themeColor="text2"/>
          </w:rPr>
          <w:t xml:space="preserve"> </w:t>
        </w:r>
        <w:r>
          <w:t>step should match the following image:</w:t>
        </w:r>
      </w:ins>
    </w:p>
    <w:p w:rsidR="00C846F1" w:rsidRDefault="00C846F1" w:rsidP="00C846F1">
      <w:pPr>
        <w:pStyle w:val="PenNumbered"/>
        <w:numPr>
          <w:ilvl w:val="0"/>
          <w:numId w:val="0"/>
        </w:numPr>
        <w:ind w:left="450"/>
        <w:rPr>
          <w:ins w:id="353" w:author="Will Grasmick" w:date="2016-02-29T12:03:00Z"/>
        </w:rPr>
      </w:pPr>
      <w:ins w:id="354" w:author="Will Grasmick" w:date="2016-02-29T12:03:00Z">
        <w:r>
          <w:rPr>
            <w:noProof/>
          </w:rPr>
          <w:drawing>
            <wp:inline distT="0" distB="0" distL="0" distR="0" wp14:anchorId="605375E6" wp14:editId="7CDEDDEE">
              <wp:extent cx="3093720" cy="1265851"/>
              <wp:effectExtent l="19050" t="19050" r="11430" b="1079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7954" cy="1267583"/>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355" w:author="Will Grasmick" w:date="2016-02-29T12:03:00Z"/>
        </w:rPr>
      </w:pPr>
      <w:ins w:id="356" w:author="Will Grasmick" w:date="2016-02-29T12:03:00Z">
        <w:r>
          <w:t xml:space="preserve">Click </w:t>
        </w:r>
        <w:r w:rsidRPr="009707A7">
          <w:rPr>
            <w:b/>
            <w:color w:val="1F497D" w:themeColor="text2"/>
          </w:rPr>
          <w:t>OK</w:t>
        </w:r>
        <w:r>
          <w:t xml:space="preserve"> to return to the canvas.</w:t>
        </w:r>
      </w:ins>
    </w:p>
    <w:p w:rsidR="00C846F1" w:rsidRDefault="00C846F1" w:rsidP="00C846F1">
      <w:pPr>
        <w:pStyle w:val="PenNumbered"/>
        <w:ind w:left="450" w:hanging="450"/>
        <w:rPr>
          <w:ins w:id="357" w:author="Will Grasmick" w:date="2016-02-29T12:03:00Z"/>
        </w:rPr>
      </w:pPr>
      <w:ins w:id="358" w:author="Will Grasmick" w:date="2016-02-29T12:03:00Z">
        <w:r>
          <w:t>Your completed mapper transformation should match the following image:</w:t>
        </w:r>
      </w:ins>
    </w:p>
    <w:p w:rsidR="00C846F1" w:rsidRDefault="00C846F1" w:rsidP="00C846F1">
      <w:pPr>
        <w:pStyle w:val="PenNumbered"/>
        <w:numPr>
          <w:ilvl w:val="0"/>
          <w:numId w:val="0"/>
        </w:numPr>
        <w:ind w:left="450"/>
        <w:rPr>
          <w:ins w:id="359" w:author="Will Grasmick" w:date="2016-02-29T12:03:00Z"/>
        </w:rPr>
      </w:pPr>
      <w:ins w:id="360" w:author="Will Grasmick" w:date="2016-02-29T12:03:00Z">
        <w:r>
          <w:rPr>
            <w:noProof/>
          </w:rPr>
          <w:drawing>
            <wp:inline distT="0" distB="0" distL="0" distR="0" wp14:anchorId="0CF4EA73" wp14:editId="2AD30257">
              <wp:extent cx="5334935" cy="946723"/>
              <wp:effectExtent l="19050" t="19050" r="18415" b="254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868" cy="953277"/>
                      </a:xfrm>
                      <a:prstGeom prst="rect">
                        <a:avLst/>
                      </a:prstGeom>
                      <a:ln>
                        <a:solidFill>
                          <a:schemeClr val="accent1"/>
                        </a:solidFill>
                      </a:ln>
                    </pic:spPr>
                  </pic:pic>
                </a:graphicData>
              </a:graphic>
            </wp:inline>
          </w:drawing>
        </w:r>
      </w:ins>
    </w:p>
    <w:p w:rsidR="00C846F1" w:rsidRDefault="00C846F1" w:rsidP="00C846F1">
      <w:pPr>
        <w:pStyle w:val="PenNumbered"/>
        <w:ind w:left="450" w:hanging="450"/>
        <w:rPr>
          <w:ins w:id="361" w:author="Will Grasmick" w:date="2016-02-29T12:03:00Z"/>
        </w:rPr>
      </w:pPr>
      <w:ins w:id="362" w:author="Will Grasmick" w:date="2016-02-29T12:03:00Z">
        <w:r>
          <w:t xml:space="preserve">From the </w:t>
        </w:r>
        <w:r w:rsidRPr="00E51AB1">
          <w:rPr>
            <w:b/>
            <w:color w:val="1F497D" w:themeColor="text2"/>
          </w:rPr>
          <w:t>File</w:t>
        </w:r>
        <w:r>
          <w:t xml:space="preserve"> menu, choose </w:t>
        </w:r>
        <w:r w:rsidRPr="00E51AB1">
          <w:rPr>
            <w:b/>
            <w:color w:val="1F497D" w:themeColor="text2"/>
          </w:rPr>
          <w:t>Save</w:t>
        </w:r>
        <w:r>
          <w:t>.</w:t>
        </w:r>
      </w:ins>
    </w:p>
    <w:p w:rsidR="00C846F1" w:rsidRDefault="00C846F1" w:rsidP="00C846F1">
      <w:pPr>
        <w:pStyle w:val="PenNumbered"/>
        <w:ind w:left="450" w:hanging="450"/>
        <w:rPr>
          <w:ins w:id="363" w:author="Will Grasmick" w:date="2016-02-29T12:03:00Z"/>
        </w:rPr>
      </w:pPr>
      <w:ins w:id="364" w:author="Will Grasmick" w:date="2016-02-29T12:03:00Z">
        <w:r w:rsidRPr="007B0F77">
          <w:rPr>
            <w:u w:val="single"/>
          </w:rPr>
          <w:t>Do not run this transformation</w:t>
        </w:r>
        <w:r>
          <w:t>.   This transformation will be executed by a job you will created in the last exercise.</w:t>
        </w:r>
      </w:ins>
    </w:p>
    <w:p w:rsidR="00870756" w:rsidRDefault="00870756" w:rsidP="00870756">
      <w:pPr>
        <w:pStyle w:val="PenNumbered"/>
        <w:numPr>
          <w:ilvl w:val="0"/>
          <w:numId w:val="0"/>
        </w:numPr>
        <w:ind w:left="450"/>
      </w:pPr>
    </w:p>
    <w:p w:rsidR="00011161" w:rsidRDefault="00011161" w:rsidP="00011161">
      <w:pPr>
        <w:pStyle w:val="PenHeading5"/>
      </w:pPr>
      <w:r>
        <w:t>MapReduce Exercise 3: Extend the PDI j</w:t>
      </w:r>
      <w:r w:rsidR="004F0248">
        <w:t>ob to execute Visual Map</w:t>
      </w:r>
      <w:r w:rsidR="000D65EB">
        <w:t>Reduce</w:t>
      </w:r>
    </w:p>
    <w:p w:rsidR="00FB2D91" w:rsidRDefault="00011161" w:rsidP="00146886">
      <w:pPr>
        <w:pStyle w:val="PenBody"/>
      </w:pPr>
      <w:r>
        <w:t xml:space="preserve">This final </w:t>
      </w:r>
      <w:r w:rsidR="000D65EB">
        <w:t>VMR</w:t>
      </w:r>
      <w:r>
        <w:t xml:space="preserve"> exercise has you extend your existing PDI job with a second job step to execute the mapper transformation you created in the first exercise.</w:t>
      </w:r>
    </w:p>
    <w:p w:rsidR="00011161" w:rsidRDefault="00FB2D91" w:rsidP="00E0225C">
      <w:pPr>
        <w:pStyle w:val="PenNumbered"/>
        <w:numPr>
          <w:ilvl w:val="0"/>
          <w:numId w:val="10"/>
        </w:numPr>
        <w:ind w:left="450" w:hanging="450"/>
      </w:pPr>
      <w:r>
        <w:t xml:space="preserve">Open the </w:t>
      </w:r>
      <w:proofErr w:type="spellStart"/>
      <w:r w:rsidR="002D2D34">
        <w:rPr>
          <w:rStyle w:val="PenCodeLine"/>
        </w:rPr>
        <w:t>CDR_C</w:t>
      </w:r>
      <w:r w:rsidRPr="00011161">
        <w:rPr>
          <w:rStyle w:val="PenCodeLine"/>
        </w:rPr>
        <w:t>opyFiles.kjb</w:t>
      </w:r>
      <w:proofErr w:type="spellEnd"/>
      <w:r>
        <w:t xml:space="preserve"> Job you created in </w:t>
      </w:r>
      <w:r w:rsidR="00011161">
        <w:t>the previous exercise</w:t>
      </w:r>
      <w:r>
        <w:t>.</w:t>
      </w:r>
    </w:p>
    <w:p w:rsidR="00E11FAC" w:rsidRDefault="00E11FAC" w:rsidP="00E0225C">
      <w:pPr>
        <w:pStyle w:val="PenNumbered"/>
        <w:numPr>
          <w:ilvl w:val="0"/>
          <w:numId w:val="10"/>
        </w:numPr>
        <w:ind w:left="450" w:hanging="450"/>
      </w:pPr>
      <w:r>
        <w:t xml:space="preserve">From the </w:t>
      </w:r>
      <w:r w:rsidRPr="00A06B5F">
        <w:rPr>
          <w:b/>
          <w:color w:val="1F497D" w:themeColor="text2"/>
        </w:rPr>
        <w:t>File</w:t>
      </w:r>
      <w:r>
        <w:t xml:space="preserve"> menu, choose </w:t>
      </w:r>
      <w:r w:rsidRPr="00A06B5F">
        <w:rPr>
          <w:b/>
          <w:color w:val="1F497D" w:themeColor="text2"/>
        </w:rPr>
        <w:t>Save</w:t>
      </w:r>
      <w:r>
        <w:rPr>
          <w:b/>
          <w:color w:val="1F497D" w:themeColor="text2"/>
        </w:rPr>
        <w:t xml:space="preserve"> As</w:t>
      </w:r>
      <w:r>
        <w:t>.</w:t>
      </w:r>
    </w:p>
    <w:p w:rsidR="00E11FAC" w:rsidRDefault="00E11FAC" w:rsidP="00E0225C">
      <w:pPr>
        <w:pStyle w:val="PenNumbered"/>
        <w:numPr>
          <w:ilvl w:val="0"/>
          <w:numId w:val="10"/>
        </w:numPr>
        <w:ind w:left="450" w:right="-180" w:hanging="450"/>
      </w:pPr>
      <w:r>
        <w:t>In the Name field, specify “</w:t>
      </w:r>
      <w:r>
        <w:rPr>
          <w:rStyle w:val="PenCodeLine"/>
        </w:rPr>
        <w:t>CDR-MapReduce-</w:t>
      </w:r>
      <w:proofErr w:type="spellStart"/>
      <w:r>
        <w:rPr>
          <w:rStyle w:val="PenCodeLine"/>
        </w:rPr>
        <w:t>BuildJob</w:t>
      </w:r>
      <w:proofErr w:type="spellEnd"/>
      <w:r>
        <w:t xml:space="preserve">” and save to the following location: </w:t>
      </w:r>
      <w:r w:rsidR="00F9132D">
        <w:rPr>
          <w:rStyle w:val="PenCodeLine"/>
        </w:rPr>
        <w:t>/pentaho/shared_content</w:t>
      </w:r>
      <w:r w:rsidRPr="00A56210">
        <w:rPr>
          <w:rStyle w:val="PenCodeLine"/>
        </w:rPr>
        <w:t>/WorkshopTraining/student_files/01_dw_optimization</w:t>
      </w:r>
      <w:r>
        <w:t>.</w:t>
      </w:r>
    </w:p>
    <w:p w:rsidR="001432D3" w:rsidRDefault="001432D3" w:rsidP="0091763A">
      <w:pPr>
        <w:pStyle w:val="PenNumbered"/>
        <w:numPr>
          <w:ilvl w:val="0"/>
          <w:numId w:val="0"/>
        </w:numPr>
        <w:ind w:left="450" w:right="-180"/>
      </w:pPr>
    </w:p>
    <w:p w:rsidR="00707A15" w:rsidRDefault="001432D3" w:rsidP="0091763A">
      <w:pPr>
        <w:pStyle w:val="PenNoteSubNumbered"/>
        <w:rPr>
          <w:color w:val="1F497D" w:themeColor="text2"/>
        </w:rPr>
      </w:pPr>
      <w:r w:rsidRPr="0091763A">
        <w:rPr>
          <w:noProof/>
          <w:color w:val="1F497D" w:themeColor="text2"/>
        </w:rPr>
        <w:drawing>
          <wp:anchor distT="0" distB="0" distL="114300" distR="114300" simplePos="0" relativeHeight="251697152" behindDoc="0" locked="0" layoutInCell="1" allowOverlap="1" wp14:anchorId="4D833A2E" wp14:editId="3E5BCAC8">
            <wp:simplePos x="0" y="0"/>
            <wp:positionH relativeFrom="column">
              <wp:posOffset>1270</wp:posOffset>
            </wp:positionH>
            <wp:positionV relativeFrom="paragraph">
              <wp:posOffset>-2540</wp:posOffset>
            </wp:positionV>
            <wp:extent cx="420370" cy="530225"/>
            <wp:effectExtent l="0" t="0" r="0" b="3175"/>
            <wp:wrapSquare wrapText="r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A15" w:rsidRPr="0091763A">
        <w:rPr>
          <w:color w:val="1F497D" w:themeColor="text2"/>
        </w:rPr>
        <w:t xml:space="preserve">To trigger a Pentaho transformation-based MapReduce job within Hadoop, we need to define a </w:t>
      </w:r>
      <w:r w:rsidR="00707A15" w:rsidRPr="0091763A">
        <w:rPr>
          <w:b/>
          <w:color w:val="1F497D" w:themeColor="text2"/>
        </w:rPr>
        <w:t>Pentaho MapReduce</w:t>
      </w:r>
      <w:r w:rsidR="00707A15" w:rsidRPr="0091763A">
        <w:rPr>
          <w:color w:val="1F497D" w:themeColor="text2"/>
        </w:rPr>
        <w:t xml:space="preserve"> step.</w:t>
      </w:r>
      <w:r w:rsidR="00707A15">
        <w:rPr>
          <w:color w:val="1F497D" w:themeColor="text2"/>
        </w:rPr>
        <w:t xml:space="preserve"> </w:t>
      </w:r>
      <w:r w:rsidR="00296531">
        <w:rPr>
          <w:color w:val="1F497D" w:themeColor="text2"/>
        </w:rPr>
        <w:t xml:space="preserve">We will use this step to </w:t>
      </w:r>
      <w:r w:rsidR="00707A15">
        <w:rPr>
          <w:color w:val="1F497D" w:themeColor="text2"/>
        </w:rPr>
        <w:t>call our mapper transformation created in Exercise 1</w:t>
      </w:r>
      <w:r w:rsidR="0040244A">
        <w:rPr>
          <w:color w:val="1F497D" w:themeColor="text2"/>
        </w:rPr>
        <w:t>,</w:t>
      </w:r>
      <w:r w:rsidR="00707A15">
        <w:rPr>
          <w:color w:val="1F497D" w:themeColor="text2"/>
        </w:rPr>
        <w:t xml:space="preserve"> and define parameters </w:t>
      </w:r>
      <w:r w:rsidR="0040244A">
        <w:rPr>
          <w:color w:val="1F497D" w:themeColor="text2"/>
        </w:rPr>
        <w:t>such as data inputs</w:t>
      </w:r>
      <w:r w:rsidR="00707A15">
        <w:rPr>
          <w:color w:val="1F497D" w:themeColor="text2"/>
        </w:rPr>
        <w:t xml:space="preserve"> and Hadoop cluster connection information.</w:t>
      </w:r>
      <w:r w:rsidR="00B03CC6">
        <w:rPr>
          <w:color w:val="1F497D" w:themeColor="text2"/>
        </w:rPr>
        <w:t xml:space="preserve"> </w:t>
      </w:r>
    </w:p>
    <w:p w:rsidR="00544739" w:rsidRPr="00544739" w:rsidRDefault="00544739" w:rsidP="0091763A">
      <w:pPr>
        <w:pStyle w:val="PenNumberedSubContinued"/>
      </w:pPr>
    </w:p>
    <w:p w:rsidR="00011161" w:rsidRDefault="00011161" w:rsidP="00E0225C">
      <w:pPr>
        <w:pStyle w:val="PenNumbered"/>
        <w:numPr>
          <w:ilvl w:val="0"/>
          <w:numId w:val="10"/>
        </w:numPr>
        <w:ind w:left="450" w:hanging="450"/>
      </w:pPr>
      <w:r>
        <w:t xml:space="preserve">From the </w:t>
      </w:r>
      <w:r w:rsidRPr="00011161">
        <w:rPr>
          <w:b/>
          <w:color w:val="1F497D" w:themeColor="text2"/>
        </w:rPr>
        <w:t>Design</w:t>
      </w:r>
      <w:r>
        <w:t xml:space="preserve"> tab, expand the </w:t>
      </w:r>
      <w:r w:rsidRPr="00011161">
        <w:rPr>
          <w:b/>
          <w:color w:val="1F497D" w:themeColor="text2"/>
        </w:rPr>
        <w:t>Big Data</w:t>
      </w:r>
      <w:r w:rsidRPr="00011161">
        <w:rPr>
          <w:color w:val="1F497D" w:themeColor="text2"/>
        </w:rPr>
        <w:t xml:space="preserve"> </w:t>
      </w:r>
      <w:r>
        <w:t xml:space="preserve">folder, then select and drag the </w:t>
      </w:r>
      <w:r w:rsidRPr="00011161">
        <w:rPr>
          <w:b/>
          <w:color w:val="1F497D" w:themeColor="text2"/>
        </w:rPr>
        <w:t>Pentaho MapReduce</w:t>
      </w:r>
      <w:r>
        <w:t xml:space="preserve"> step onto the canvas. </w:t>
      </w:r>
    </w:p>
    <w:p w:rsidR="00011161" w:rsidRDefault="00011161" w:rsidP="00E0225C">
      <w:pPr>
        <w:pStyle w:val="PenNumbered"/>
        <w:numPr>
          <w:ilvl w:val="0"/>
          <w:numId w:val="10"/>
        </w:numPr>
        <w:ind w:left="450" w:hanging="450"/>
      </w:pPr>
      <w:r>
        <w:t xml:space="preserve">Select the </w:t>
      </w:r>
      <w:r w:rsidRPr="00011161">
        <w:rPr>
          <w:b/>
          <w:color w:val="1F497D" w:themeColor="text2"/>
        </w:rPr>
        <w:t>Pentaho MapReduce</w:t>
      </w:r>
      <w:r w:rsidRPr="00011161">
        <w:rPr>
          <w:color w:val="1F497D" w:themeColor="text2"/>
        </w:rPr>
        <w:t xml:space="preserve"> </w:t>
      </w:r>
      <w:r>
        <w:t xml:space="preserve">step and drag it above the connecting arrow between the </w:t>
      </w:r>
      <w:r w:rsidRPr="00011161">
        <w:rPr>
          <w:b/>
          <w:color w:val="1F497D" w:themeColor="text2"/>
        </w:rPr>
        <w:t>Hadoop Copy Files</w:t>
      </w:r>
      <w:r w:rsidRPr="00011161">
        <w:rPr>
          <w:color w:val="1F497D" w:themeColor="text2"/>
        </w:rPr>
        <w:t xml:space="preserve"> </w:t>
      </w:r>
      <w:r>
        <w:t xml:space="preserve">step and the </w:t>
      </w:r>
      <w:r w:rsidRPr="00011161">
        <w:rPr>
          <w:b/>
          <w:color w:val="1F497D" w:themeColor="text2"/>
        </w:rPr>
        <w:t>Success</w:t>
      </w:r>
      <w:r>
        <w:t xml:space="preserve"> step until the arrow becomes highlighted.  Once highlighted, drop the </w:t>
      </w:r>
      <w:r w:rsidRPr="00011161">
        <w:rPr>
          <w:b/>
          <w:color w:val="1F497D" w:themeColor="text2"/>
        </w:rPr>
        <w:t>Pentaho MapReduce</w:t>
      </w:r>
      <w:r w:rsidRPr="00011161">
        <w:rPr>
          <w:color w:val="1F497D" w:themeColor="text2"/>
        </w:rPr>
        <w:t xml:space="preserve"> </w:t>
      </w:r>
      <w:r>
        <w:t>step (release the mouse button).</w:t>
      </w:r>
    </w:p>
    <w:p w:rsidR="00011161" w:rsidRDefault="00011161" w:rsidP="00E0225C">
      <w:pPr>
        <w:pStyle w:val="PenNumbered"/>
        <w:numPr>
          <w:ilvl w:val="0"/>
          <w:numId w:val="10"/>
        </w:numPr>
        <w:ind w:left="450" w:hanging="450"/>
      </w:pPr>
      <w:r>
        <w:lastRenderedPageBreak/>
        <w:t xml:space="preserve">Right click on the hop between </w:t>
      </w:r>
      <w:r w:rsidRPr="00011161">
        <w:rPr>
          <w:b/>
          <w:color w:val="1F497D" w:themeColor="text2"/>
        </w:rPr>
        <w:t>Pentaho MapReduce</w:t>
      </w:r>
      <w:r>
        <w:t xml:space="preserve"> step and the </w:t>
      </w:r>
      <w:r w:rsidRPr="00011161">
        <w:rPr>
          <w:b/>
          <w:color w:val="1F497D" w:themeColor="text2"/>
        </w:rPr>
        <w:t>Success</w:t>
      </w:r>
      <w:r>
        <w:t xml:space="preserve"> step.  Select </w:t>
      </w:r>
      <w:r w:rsidRPr="003F35CE">
        <w:rPr>
          <w:rStyle w:val="PenScreenTextChar"/>
        </w:rPr>
        <w:t>Evaluation</w:t>
      </w:r>
      <w:r w:rsidRPr="00011161">
        <w:rPr>
          <w:b/>
        </w:rPr>
        <w:t xml:space="preserve"> | </w:t>
      </w:r>
      <w:r w:rsidRPr="003F35CE">
        <w:rPr>
          <w:rStyle w:val="PenScreenTextChar"/>
        </w:rPr>
        <w:t>Follow when result is true</w:t>
      </w:r>
      <w:r>
        <w:t xml:space="preserve">.  The job should </w:t>
      </w:r>
      <w:r w:rsidR="00F12471">
        <w:t>match the following image</w:t>
      </w:r>
      <w:r>
        <w:t>:</w:t>
      </w:r>
    </w:p>
    <w:p w:rsidR="00011161" w:rsidRDefault="00645D36" w:rsidP="00F12471">
      <w:pPr>
        <w:pStyle w:val="PenNumbered"/>
        <w:numPr>
          <w:ilvl w:val="0"/>
          <w:numId w:val="0"/>
        </w:numPr>
        <w:ind w:left="450"/>
      </w:pPr>
      <w:r w:rsidRPr="00645D36">
        <w:rPr>
          <w:noProof/>
        </w:rPr>
        <w:t xml:space="preserve"> </w:t>
      </w:r>
      <w:r>
        <w:rPr>
          <w:noProof/>
        </w:rPr>
        <w:drawing>
          <wp:inline distT="0" distB="0" distL="0" distR="0" wp14:anchorId="4B2956BE" wp14:editId="0BF18567">
            <wp:extent cx="4140044" cy="462452"/>
            <wp:effectExtent l="19050" t="19050" r="13335" b="139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4945" cy="486457"/>
                    </a:xfrm>
                    <a:prstGeom prst="rect">
                      <a:avLst/>
                    </a:prstGeom>
                    <a:ln>
                      <a:solidFill>
                        <a:schemeClr val="accent1"/>
                      </a:solidFill>
                    </a:ln>
                  </pic:spPr>
                </pic:pic>
              </a:graphicData>
            </a:graphic>
          </wp:inline>
        </w:drawing>
      </w:r>
    </w:p>
    <w:p w:rsidR="00011161" w:rsidRDefault="00011161" w:rsidP="00E0225C">
      <w:pPr>
        <w:pStyle w:val="PenNumbered"/>
        <w:numPr>
          <w:ilvl w:val="0"/>
          <w:numId w:val="10"/>
        </w:numPr>
        <w:ind w:left="450" w:hanging="450"/>
      </w:pPr>
      <w:r>
        <w:t xml:space="preserve">Open the </w:t>
      </w:r>
      <w:r w:rsidRPr="00011161">
        <w:rPr>
          <w:b/>
          <w:color w:val="1F497D" w:themeColor="text2"/>
        </w:rPr>
        <w:t>Pentaho MapReduce</w:t>
      </w:r>
      <w:r>
        <w:t xml:space="preserve"> step.  </w:t>
      </w:r>
    </w:p>
    <w:p w:rsidR="00011161" w:rsidRDefault="00011161" w:rsidP="00E0225C">
      <w:pPr>
        <w:pStyle w:val="PenNumbered"/>
        <w:numPr>
          <w:ilvl w:val="0"/>
          <w:numId w:val="10"/>
        </w:numPr>
        <w:ind w:left="450" w:hanging="450"/>
      </w:pPr>
      <w:r>
        <w:t xml:space="preserve">In the </w:t>
      </w:r>
      <w:r w:rsidRPr="00011161">
        <w:rPr>
          <w:b/>
          <w:color w:val="1F497D" w:themeColor="text2"/>
        </w:rPr>
        <w:t>Hadoop Job Name</w:t>
      </w:r>
      <w:r w:rsidRPr="00011161">
        <w:rPr>
          <w:color w:val="1F497D" w:themeColor="text2"/>
        </w:rPr>
        <w:t xml:space="preserve"> </w:t>
      </w:r>
      <w:r>
        <w:t xml:space="preserve">field, specify a name, such as </w:t>
      </w:r>
      <w:r w:rsidRPr="003F35CE">
        <w:rPr>
          <w:rStyle w:val="PenCodeLine"/>
        </w:rPr>
        <w:t>Call Detail Records</w:t>
      </w:r>
      <w:r>
        <w:t>.</w:t>
      </w:r>
    </w:p>
    <w:p w:rsidR="00011161" w:rsidRDefault="00011161" w:rsidP="00E0225C">
      <w:pPr>
        <w:pStyle w:val="PenNumbered"/>
        <w:numPr>
          <w:ilvl w:val="0"/>
          <w:numId w:val="10"/>
        </w:numPr>
        <w:ind w:left="450" w:hanging="450"/>
      </w:pPr>
      <w:r>
        <w:t xml:space="preserve">In the </w:t>
      </w:r>
      <w:r w:rsidRPr="00011161">
        <w:rPr>
          <w:b/>
          <w:color w:val="1F497D" w:themeColor="text2"/>
        </w:rPr>
        <w:t>Mapper</w:t>
      </w:r>
      <w:r>
        <w:t xml:space="preserve"> tab, next to the </w:t>
      </w:r>
      <w:r w:rsidRPr="00011161">
        <w:rPr>
          <w:b/>
          <w:color w:val="1F497D" w:themeColor="text2"/>
        </w:rPr>
        <w:t>Mapper Transformation</w:t>
      </w:r>
      <w:r>
        <w:t xml:space="preserve"> field, choose the </w:t>
      </w:r>
      <w:r w:rsidRPr="00011161">
        <w:rPr>
          <w:b/>
          <w:color w:val="1F497D" w:themeColor="text2"/>
        </w:rPr>
        <w:t>Browse</w:t>
      </w:r>
      <w:r w:rsidRPr="00011161">
        <w:rPr>
          <w:color w:val="1F497D" w:themeColor="text2"/>
        </w:rPr>
        <w:t xml:space="preserve"> </w:t>
      </w:r>
      <w:r>
        <w:t xml:space="preserve">button.  Navigate to and select this file: </w:t>
      </w:r>
      <w:r w:rsidR="00F9132D">
        <w:rPr>
          <w:rStyle w:val="PenCodeLine"/>
        </w:rPr>
        <w:t>/pentaho/shared_content</w:t>
      </w:r>
      <w:r w:rsidR="003F35CE" w:rsidRPr="00C0596A">
        <w:rPr>
          <w:rStyle w:val="PenCodeLine"/>
        </w:rPr>
        <w:t>/WorkshopTraining/student_files/01_dw_optimization</w:t>
      </w:r>
      <w:r w:rsidR="003F35CE" w:rsidRPr="003F35CE">
        <w:rPr>
          <w:rStyle w:val="PenCodeLine"/>
        </w:rPr>
        <w:t xml:space="preserve"> </w:t>
      </w:r>
      <w:r w:rsidR="00E11FAC">
        <w:rPr>
          <w:rStyle w:val="PenCodeLine"/>
        </w:rPr>
        <w:t>CDR</w:t>
      </w:r>
      <w:r w:rsidR="003F35CE" w:rsidRPr="008574C4">
        <w:rPr>
          <w:rStyle w:val="PenCodeLine"/>
        </w:rPr>
        <w:t>–</w:t>
      </w:r>
      <w:proofErr w:type="spellStart"/>
      <w:r w:rsidR="003F35CE">
        <w:rPr>
          <w:rStyle w:val="PenCodeLine"/>
        </w:rPr>
        <w:t>Mapper</w:t>
      </w:r>
      <w:r w:rsidR="003F35CE" w:rsidRPr="008574C4">
        <w:rPr>
          <w:rStyle w:val="PenCodeLine"/>
        </w:rPr>
        <w:t>.ktr</w:t>
      </w:r>
      <w:proofErr w:type="spellEnd"/>
      <w:r>
        <w:t xml:space="preserve">.  Click </w:t>
      </w:r>
      <w:r w:rsidRPr="00011161">
        <w:rPr>
          <w:b/>
          <w:color w:val="1F497D" w:themeColor="text2"/>
        </w:rPr>
        <w:t>OK</w:t>
      </w:r>
      <w:r>
        <w:t>.</w:t>
      </w:r>
    </w:p>
    <w:p w:rsidR="00C97B35" w:rsidRDefault="00C97B35" w:rsidP="0091763A">
      <w:pPr>
        <w:pStyle w:val="PenNumbered"/>
        <w:numPr>
          <w:ilvl w:val="0"/>
          <w:numId w:val="0"/>
        </w:numPr>
        <w:ind w:left="450"/>
      </w:pPr>
    </w:p>
    <w:p w:rsidR="00C97B35" w:rsidRPr="0091763A" w:rsidRDefault="00C97B35" w:rsidP="0091763A">
      <w:pPr>
        <w:pStyle w:val="PenNoteSubNumbered"/>
        <w:rPr>
          <w:color w:val="1F497D" w:themeColor="text2"/>
        </w:rPr>
      </w:pPr>
      <w:r w:rsidRPr="0091763A">
        <w:rPr>
          <w:noProof/>
          <w:color w:val="1F497D" w:themeColor="text2"/>
        </w:rPr>
        <w:drawing>
          <wp:anchor distT="0" distB="0" distL="114300" distR="114300" simplePos="0" relativeHeight="251699200" behindDoc="0" locked="0" layoutInCell="1" allowOverlap="1" wp14:anchorId="4B9773BE" wp14:editId="0C402A20">
            <wp:simplePos x="0" y="0"/>
            <wp:positionH relativeFrom="column">
              <wp:posOffset>1270</wp:posOffset>
            </wp:positionH>
            <wp:positionV relativeFrom="paragraph">
              <wp:posOffset>-2540</wp:posOffset>
            </wp:positionV>
            <wp:extent cx="420370" cy="530225"/>
            <wp:effectExtent l="0" t="0" r="0" b="3175"/>
            <wp:wrapSquare wrapText="r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We need to tell Visual MapReduce the names of the MapReduce Input and MapReduce Output steps defined within the mapper transformation created in MapReduce Exercise 1.</w:t>
      </w:r>
    </w:p>
    <w:p w:rsidR="00C97B35" w:rsidRDefault="00C97B35" w:rsidP="0091763A">
      <w:pPr>
        <w:pStyle w:val="PenNumbered"/>
        <w:numPr>
          <w:ilvl w:val="0"/>
          <w:numId w:val="0"/>
        </w:numPr>
        <w:ind w:left="450"/>
      </w:pPr>
    </w:p>
    <w:p w:rsidR="00011161" w:rsidRDefault="00011161" w:rsidP="00E0225C">
      <w:pPr>
        <w:pStyle w:val="PenNumbered"/>
        <w:numPr>
          <w:ilvl w:val="0"/>
          <w:numId w:val="10"/>
        </w:numPr>
        <w:ind w:left="450" w:hanging="450"/>
      </w:pPr>
      <w:r>
        <w:t xml:space="preserve">In the </w:t>
      </w:r>
      <w:r w:rsidRPr="00011161">
        <w:rPr>
          <w:b/>
          <w:color w:val="1F497D" w:themeColor="text2"/>
        </w:rPr>
        <w:t>Mapper Input Step Name</w:t>
      </w:r>
      <w:r w:rsidRPr="00011161">
        <w:rPr>
          <w:color w:val="1F497D" w:themeColor="text2"/>
        </w:rPr>
        <w:t xml:space="preserve"> </w:t>
      </w:r>
      <w:r>
        <w:t xml:space="preserve">field, type </w:t>
      </w:r>
      <w:r w:rsidRPr="003F35CE">
        <w:rPr>
          <w:rStyle w:val="PenCodeLine"/>
        </w:rPr>
        <w:t>MapReduce Input</w:t>
      </w:r>
      <w:r>
        <w:t>.</w:t>
      </w:r>
    </w:p>
    <w:p w:rsidR="00011161" w:rsidRDefault="00011161" w:rsidP="00E0225C">
      <w:pPr>
        <w:pStyle w:val="PenNumbered"/>
        <w:numPr>
          <w:ilvl w:val="0"/>
          <w:numId w:val="10"/>
        </w:numPr>
        <w:ind w:left="450" w:hanging="450"/>
      </w:pPr>
      <w:r>
        <w:t xml:space="preserve">In the </w:t>
      </w:r>
      <w:r w:rsidRPr="00011161">
        <w:rPr>
          <w:b/>
          <w:color w:val="1F497D" w:themeColor="text2"/>
        </w:rPr>
        <w:t>Mapper Output Step Name</w:t>
      </w:r>
      <w:r w:rsidRPr="00011161">
        <w:rPr>
          <w:color w:val="1F497D" w:themeColor="text2"/>
        </w:rPr>
        <w:t xml:space="preserve"> </w:t>
      </w:r>
      <w:r w:rsidR="003F35CE">
        <w:t xml:space="preserve">field, type </w:t>
      </w:r>
      <w:r w:rsidRPr="003F35CE">
        <w:rPr>
          <w:rStyle w:val="PenCodeblockBodyChar"/>
        </w:rPr>
        <w:t>MapReduce O</w:t>
      </w:r>
      <w:r w:rsidR="003F35CE" w:rsidRPr="003F35CE">
        <w:rPr>
          <w:rStyle w:val="PenCodeblockBodyChar"/>
        </w:rPr>
        <w:t>utput</w:t>
      </w:r>
      <w:r>
        <w:t>.</w:t>
      </w:r>
    </w:p>
    <w:p w:rsidR="00011161" w:rsidRDefault="00011161" w:rsidP="00E0225C">
      <w:pPr>
        <w:pStyle w:val="PenNumbered"/>
        <w:numPr>
          <w:ilvl w:val="0"/>
          <w:numId w:val="10"/>
        </w:numPr>
        <w:ind w:left="450" w:hanging="450"/>
      </w:pPr>
      <w:r>
        <w:t xml:space="preserve">Your </w:t>
      </w:r>
      <w:r w:rsidRPr="003F35CE">
        <w:rPr>
          <w:rStyle w:val="PenScreenTextChar"/>
        </w:rPr>
        <w:t>Pentaho MapReduce</w:t>
      </w:r>
      <w:r>
        <w:t xml:space="preserve"> Step should </w:t>
      </w:r>
      <w:r w:rsidR="00F12471">
        <w:t>match the following image</w:t>
      </w:r>
      <w:r>
        <w:t>:</w:t>
      </w:r>
    </w:p>
    <w:p w:rsidR="00011161" w:rsidRDefault="003F35CE" w:rsidP="00F12471">
      <w:pPr>
        <w:pStyle w:val="PenNumbered"/>
        <w:numPr>
          <w:ilvl w:val="0"/>
          <w:numId w:val="0"/>
        </w:numPr>
        <w:ind w:left="450"/>
      </w:pPr>
      <w:r>
        <w:rPr>
          <w:noProof/>
        </w:rPr>
        <w:drawing>
          <wp:inline distT="0" distB="0" distL="0" distR="0" wp14:anchorId="149CC8E5" wp14:editId="5DD3C6AA">
            <wp:extent cx="4747260" cy="1641761"/>
            <wp:effectExtent l="19050" t="19050" r="1524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5184" cy="1644501"/>
                    </a:xfrm>
                    <a:prstGeom prst="rect">
                      <a:avLst/>
                    </a:prstGeom>
                    <a:ln>
                      <a:solidFill>
                        <a:schemeClr val="accent1"/>
                      </a:solidFill>
                    </a:ln>
                  </pic:spPr>
                </pic:pic>
              </a:graphicData>
            </a:graphic>
          </wp:inline>
        </w:drawing>
      </w:r>
    </w:p>
    <w:p w:rsidR="00011161" w:rsidRDefault="00011161" w:rsidP="00E0225C">
      <w:pPr>
        <w:pStyle w:val="PenNumbered"/>
        <w:numPr>
          <w:ilvl w:val="0"/>
          <w:numId w:val="10"/>
        </w:numPr>
        <w:ind w:left="450" w:hanging="450"/>
      </w:pPr>
      <w:r>
        <w:t xml:space="preserve">Click on the </w:t>
      </w:r>
      <w:r w:rsidRPr="00011161">
        <w:rPr>
          <w:b/>
          <w:color w:val="1F497D" w:themeColor="text2"/>
        </w:rPr>
        <w:t>Job Setup</w:t>
      </w:r>
      <w:r>
        <w:t xml:space="preserve"> tab.</w:t>
      </w:r>
    </w:p>
    <w:p w:rsidR="003331D1" w:rsidRDefault="003331D1" w:rsidP="0091763A">
      <w:pPr>
        <w:pStyle w:val="PenNumbered"/>
        <w:numPr>
          <w:ilvl w:val="0"/>
          <w:numId w:val="0"/>
        </w:numPr>
        <w:ind w:left="450"/>
      </w:pPr>
    </w:p>
    <w:p w:rsidR="003331D1" w:rsidRPr="00C32327" w:rsidRDefault="003331D1" w:rsidP="0091763A">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91763A">
        <w:rPr>
          <w:noProof/>
          <w:color w:val="1F497D" w:themeColor="text2"/>
        </w:rPr>
        <w:drawing>
          <wp:anchor distT="0" distB="0" distL="114300" distR="114300" simplePos="0" relativeHeight="251701248" behindDoc="0" locked="0" layoutInCell="1" allowOverlap="1" wp14:anchorId="207960EB" wp14:editId="6B87E631">
            <wp:simplePos x="0" y="0"/>
            <wp:positionH relativeFrom="column">
              <wp:posOffset>1270</wp:posOffset>
            </wp:positionH>
            <wp:positionV relativeFrom="paragraph">
              <wp:posOffset>-2540</wp:posOffset>
            </wp:positionV>
            <wp:extent cx="420370" cy="530225"/>
            <wp:effectExtent l="0" t="0" r="0" b="3175"/>
            <wp:wrapSquare wrapText="r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2327">
        <w:rPr>
          <w:rFonts w:eastAsia="Times New Roman"/>
          <w:color w:val="1F497D" w:themeColor="text2"/>
        </w:rPr>
        <w:t>We do not want to see the Hadoop-generated mapper key within the Hadoop output</w:t>
      </w:r>
      <w:r w:rsidR="00C32327">
        <w:rPr>
          <w:rFonts w:eastAsia="Times New Roman"/>
          <w:color w:val="1F497D" w:themeColor="text2"/>
        </w:rPr>
        <w:t xml:space="preserve"> data</w:t>
      </w:r>
      <w:r w:rsidRPr="00C32327">
        <w:rPr>
          <w:rFonts w:eastAsia="Times New Roman"/>
          <w:color w:val="1F497D" w:themeColor="text2"/>
        </w:rPr>
        <w:t xml:space="preserve"> files. And we will remove any </w:t>
      </w:r>
      <w:r w:rsidR="001047CB">
        <w:rPr>
          <w:rFonts w:eastAsia="Times New Roman"/>
          <w:color w:val="1F497D" w:themeColor="text2"/>
        </w:rPr>
        <w:t>files from our output directory before writing new data files to the directory.</w:t>
      </w:r>
    </w:p>
    <w:p w:rsidR="003331D1" w:rsidRDefault="003331D1" w:rsidP="0091763A">
      <w:pPr>
        <w:pStyle w:val="PenNumbered"/>
        <w:numPr>
          <w:ilvl w:val="0"/>
          <w:numId w:val="0"/>
        </w:numPr>
      </w:pPr>
    </w:p>
    <w:p w:rsidR="00011161" w:rsidRDefault="00011161" w:rsidP="00E0225C">
      <w:pPr>
        <w:pStyle w:val="PenNumbered"/>
        <w:numPr>
          <w:ilvl w:val="0"/>
          <w:numId w:val="10"/>
        </w:numPr>
        <w:ind w:left="450" w:hanging="450"/>
      </w:pPr>
      <w:r>
        <w:t xml:space="preserve">Click the check boxes for </w:t>
      </w:r>
      <w:r w:rsidRPr="00011161">
        <w:rPr>
          <w:b/>
          <w:color w:val="1F497D" w:themeColor="text2"/>
        </w:rPr>
        <w:t>Suppress Output of Map Key</w:t>
      </w:r>
      <w:r>
        <w:t xml:space="preserve"> and</w:t>
      </w:r>
      <w:r w:rsidRPr="00011161">
        <w:rPr>
          <w:b/>
          <w:color w:val="1F497D" w:themeColor="text2"/>
        </w:rPr>
        <w:t xml:space="preserve"> Clean output path before execution</w:t>
      </w:r>
      <w:r>
        <w:t>.</w:t>
      </w:r>
    </w:p>
    <w:p w:rsidR="001047CB" w:rsidRDefault="001047CB" w:rsidP="0091763A">
      <w:pPr>
        <w:pStyle w:val="PenNumbered"/>
        <w:numPr>
          <w:ilvl w:val="0"/>
          <w:numId w:val="0"/>
        </w:numPr>
        <w:ind w:left="450"/>
      </w:pPr>
    </w:p>
    <w:p w:rsidR="001047CB" w:rsidRPr="001047CB" w:rsidRDefault="001047CB" w:rsidP="0091763A">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288" w:hanging="288"/>
        <w:rPr>
          <w:rFonts w:eastAsia="Times New Roman"/>
          <w:color w:val="1F497D" w:themeColor="text2"/>
        </w:rPr>
      </w:pPr>
      <w:r w:rsidRPr="00C03B53">
        <w:rPr>
          <w:noProof/>
        </w:rPr>
        <w:lastRenderedPageBreak/>
        <w:drawing>
          <wp:anchor distT="0" distB="0" distL="114300" distR="114300" simplePos="0" relativeHeight="251703296" behindDoc="0" locked="0" layoutInCell="1" allowOverlap="1" wp14:anchorId="5796E94C" wp14:editId="5381006B">
            <wp:simplePos x="0" y="0"/>
            <wp:positionH relativeFrom="column">
              <wp:posOffset>1270</wp:posOffset>
            </wp:positionH>
            <wp:positionV relativeFrom="paragraph">
              <wp:posOffset>-2540</wp:posOffset>
            </wp:positionV>
            <wp:extent cx="420370" cy="530225"/>
            <wp:effectExtent l="0" t="0" r="0" b="3175"/>
            <wp:wrapSquare wrapText="r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 xml:space="preserve">Define the </w:t>
      </w:r>
      <w:r w:rsidRPr="0091763A">
        <w:rPr>
          <w:rFonts w:eastAsia="Times New Roman"/>
          <w:b/>
          <w:color w:val="1F497D" w:themeColor="text2"/>
        </w:rPr>
        <w:t>Input Path</w:t>
      </w:r>
      <w:r>
        <w:rPr>
          <w:rFonts w:eastAsia="Times New Roman"/>
          <w:color w:val="1F497D" w:themeColor="text2"/>
        </w:rPr>
        <w:t xml:space="preserve"> as the directory to which we previously copied the Call Data file to as part of MapReduce Exercise 2</w:t>
      </w:r>
      <w:r w:rsidRPr="001047CB">
        <w:rPr>
          <w:rFonts w:eastAsia="Times New Roman"/>
          <w:color w:val="1F497D" w:themeColor="text2"/>
        </w:rPr>
        <w:t>.</w:t>
      </w:r>
    </w:p>
    <w:p w:rsidR="001047CB" w:rsidRDefault="001047CB" w:rsidP="0091763A">
      <w:pPr>
        <w:pStyle w:val="PenNumbered"/>
        <w:numPr>
          <w:ilvl w:val="0"/>
          <w:numId w:val="0"/>
        </w:numPr>
      </w:pPr>
    </w:p>
    <w:p w:rsidR="00011161" w:rsidRDefault="00011161" w:rsidP="00E0225C">
      <w:pPr>
        <w:pStyle w:val="PenNumbered"/>
        <w:numPr>
          <w:ilvl w:val="0"/>
          <w:numId w:val="10"/>
        </w:numPr>
        <w:ind w:left="450" w:hanging="450"/>
      </w:pPr>
      <w:r>
        <w:t xml:space="preserve">In the </w:t>
      </w:r>
      <w:r w:rsidRPr="00011161">
        <w:rPr>
          <w:b/>
          <w:color w:val="1F497D" w:themeColor="text2"/>
        </w:rPr>
        <w:t>Input Path</w:t>
      </w:r>
      <w:r w:rsidRPr="00011161">
        <w:rPr>
          <w:color w:val="1F497D" w:themeColor="text2"/>
        </w:rPr>
        <w:t xml:space="preserve"> </w:t>
      </w:r>
      <w:r>
        <w:t xml:space="preserve">field, specify </w:t>
      </w:r>
      <w:r w:rsidRPr="003F35CE">
        <w:rPr>
          <w:rStyle w:val="PenCodeLine"/>
        </w:rPr>
        <w:t>/</w:t>
      </w:r>
      <w:proofErr w:type="spellStart"/>
      <w:r w:rsidRPr="003F35CE">
        <w:rPr>
          <w:rStyle w:val="PenCodeLine"/>
        </w:rPr>
        <w:t>callrecords</w:t>
      </w:r>
      <w:proofErr w:type="spellEnd"/>
      <w:r w:rsidRPr="003F35CE">
        <w:rPr>
          <w:rStyle w:val="PenCodeLine"/>
        </w:rPr>
        <w:t>/input</w:t>
      </w:r>
      <w:r>
        <w:t>.  This is the location in HDFS from which the MapReduce job will retrieve its input data.</w:t>
      </w:r>
    </w:p>
    <w:p w:rsidR="00011161" w:rsidRDefault="00011161" w:rsidP="00E0225C">
      <w:pPr>
        <w:pStyle w:val="PenNumbered"/>
        <w:numPr>
          <w:ilvl w:val="0"/>
          <w:numId w:val="10"/>
        </w:numPr>
        <w:ind w:left="450" w:hanging="450"/>
      </w:pPr>
      <w:r>
        <w:t xml:space="preserve">In the </w:t>
      </w:r>
      <w:r w:rsidRPr="00011161">
        <w:rPr>
          <w:b/>
          <w:color w:val="1F497D" w:themeColor="text2"/>
        </w:rPr>
        <w:t>Output Path</w:t>
      </w:r>
      <w:r w:rsidRPr="00011161">
        <w:rPr>
          <w:color w:val="1F497D" w:themeColor="text2"/>
        </w:rPr>
        <w:t xml:space="preserve"> </w:t>
      </w:r>
      <w:r w:rsidR="003F35CE">
        <w:t xml:space="preserve">field, specify </w:t>
      </w:r>
      <w:r w:rsidR="003F35CE" w:rsidRPr="003F35CE">
        <w:rPr>
          <w:rStyle w:val="PenCodeLine"/>
        </w:rPr>
        <w:t>/</w:t>
      </w:r>
      <w:proofErr w:type="spellStart"/>
      <w:r w:rsidR="003F35CE" w:rsidRPr="003F35CE">
        <w:rPr>
          <w:rStyle w:val="PenCodeLine"/>
        </w:rPr>
        <w:t>callrecords</w:t>
      </w:r>
      <w:proofErr w:type="spellEnd"/>
      <w:r w:rsidR="003F35CE" w:rsidRPr="003F35CE">
        <w:rPr>
          <w:rStyle w:val="PenCodeLine"/>
        </w:rPr>
        <w:t>/output</w:t>
      </w:r>
      <w:r>
        <w:t>.  This is the location in HDFS where the resulting data processed by the Mappers will be written.</w:t>
      </w:r>
    </w:p>
    <w:p w:rsidR="00011161" w:rsidRDefault="00011161" w:rsidP="00E0225C">
      <w:pPr>
        <w:pStyle w:val="PenNumbered"/>
        <w:numPr>
          <w:ilvl w:val="0"/>
          <w:numId w:val="10"/>
        </w:numPr>
        <w:ind w:left="450" w:hanging="450"/>
      </w:pPr>
      <w:r>
        <w:t xml:space="preserve">In the </w:t>
      </w:r>
      <w:r w:rsidRPr="00011161">
        <w:rPr>
          <w:b/>
          <w:color w:val="1F497D" w:themeColor="text2"/>
        </w:rPr>
        <w:t>Input Format</w:t>
      </w:r>
      <w:r w:rsidRPr="00011161">
        <w:rPr>
          <w:color w:val="1F497D" w:themeColor="text2"/>
        </w:rPr>
        <w:t xml:space="preserve"> </w:t>
      </w:r>
      <w:r>
        <w:t>field, spe</w:t>
      </w:r>
      <w:r w:rsidR="003F35CE">
        <w:t xml:space="preserve">cify </w:t>
      </w:r>
      <w:proofErr w:type="spellStart"/>
      <w:r w:rsidRPr="003F35CE">
        <w:rPr>
          <w:rStyle w:val="PenCodeLine"/>
        </w:rPr>
        <w:t>org.apach</w:t>
      </w:r>
      <w:r w:rsidR="003F35CE" w:rsidRPr="003F35CE">
        <w:rPr>
          <w:rStyle w:val="PenCodeLine"/>
        </w:rPr>
        <w:t>e.hadoop.mapred.TextInputFormat</w:t>
      </w:r>
      <w:proofErr w:type="spellEnd"/>
    </w:p>
    <w:p w:rsidR="00011161" w:rsidRDefault="00011161" w:rsidP="00E0225C">
      <w:pPr>
        <w:pStyle w:val="PenNumbered"/>
        <w:numPr>
          <w:ilvl w:val="0"/>
          <w:numId w:val="10"/>
        </w:numPr>
        <w:ind w:left="450" w:hanging="450"/>
      </w:pPr>
      <w:r>
        <w:t xml:space="preserve">In the </w:t>
      </w:r>
      <w:r w:rsidRPr="00011161">
        <w:rPr>
          <w:b/>
          <w:color w:val="1F497D" w:themeColor="text2"/>
        </w:rPr>
        <w:t>Output Format</w:t>
      </w:r>
      <w:r w:rsidRPr="00011161">
        <w:rPr>
          <w:color w:val="1F497D" w:themeColor="text2"/>
        </w:rPr>
        <w:t xml:space="preserve"> </w:t>
      </w:r>
      <w:r>
        <w:t xml:space="preserve">field, specify </w:t>
      </w:r>
      <w:proofErr w:type="spellStart"/>
      <w:r w:rsidRPr="003F35CE">
        <w:rPr>
          <w:rStyle w:val="PenCodeLine"/>
        </w:rPr>
        <w:t>org.apache.hadoop.mapred.TextOutputFormat</w:t>
      </w:r>
      <w:proofErr w:type="spellEnd"/>
    </w:p>
    <w:p w:rsidR="00011161" w:rsidRDefault="00011161" w:rsidP="00E0225C">
      <w:pPr>
        <w:pStyle w:val="PenNumbered"/>
        <w:numPr>
          <w:ilvl w:val="0"/>
          <w:numId w:val="10"/>
        </w:numPr>
        <w:ind w:left="450" w:hanging="450"/>
      </w:pPr>
      <w:r>
        <w:t xml:space="preserve">Your </w:t>
      </w:r>
      <w:r w:rsidRPr="00F12471">
        <w:rPr>
          <w:rStyle w:val="PenScreenTextChar"/>
        </w:rPr>
        <w:t>Job Setup</w:t>
      </w:r>
      <w:r>
        <w:t xml:space="preserve"> tab should </w:t>
      </w:r>
      <w:r w:rsidR="00F12471">
        <w:t>match the following image</w:t>
      </w:r>
      <w:r>
        <w:t>:</w:t>
      </w:r>
    </w:p>
    <w:p w:rsidR="00011161" w:rsidRDefault="00F12471" w:rsidP="00146886">
      <w:pPr>
        <w:pStyle w:val="PenNumbered"/>
        <w:numPr>
          <w:ilvl w:val="0"/>
          <w:numId w:val="0"/>
        </w:numPr>
        <w:ind w:left="450"/>
      </w:pPr>
      <w:r>
        <w:rPr>
          <w:noProof/>
        </w:rPr>
        <w:drawing>
          <wp:inline distT="0" distB="0" distL="0" distR="0" wp14:anchorId="16F9F3B9" wp14:editId="0E07B46F">
            <wp:extent cx="4244340" cy="2406033"/>
            <wp:effectExtent l="19050" t="19050" r="2286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332" cy="2408296"/>
                    </a:xfrm>
                    <a:prstGeom prst="rect">
                      <a:avLst/>
                    </a:prstGeom>
                    <a:ln>
                      <a:solidFill>
                        <a:schemeClr val="accent1"/>
                      </a:solidFill>
                    </a:ln>
                  </pic:spPr>
                </pic:pic>
              </a:graphicData>
            </a:graphic>
          </wp:inline>
        </w:drawing>
      </w:r>
    </w:p>
    <w:p w:rsidR="00011161" w:rsidRDefault="00011161" w:rsidP="00E0225C">
      <w:pPr>
        <w:pStyle w:val="PenNumbered"/>
        <w:numPr>
          <w:ilvl w:val="0"/>
          <w:numId w:val="10"/>
        </w:numPr>
        <w:ind w:left="450" w:hanging="450"/>
      </w:pPr>
      <w:r>
        <w:t xml:space="preserve">Next, click the </w:t>
      </w:r>
      <w:r w:rsidRPr="00011161">
        <w:rPr>
          <w:b/>
          <w:color w:val="1F497D" w:themeColor="text2"/>
        </w:rPr>
        <w:t>Cluster</w:t>
      </w:r>
      <w:r w:rsidRPr="00011161">
        <w:rPr>
          <w:color w:val="1F497D" w:themeColor="text2"/>
        </w:rPr>
        <w:t xml:space="preserve"> </w:t>
      </w:r>
      <w:r>
        <w:t>tab</w:t>
      </w:r>
      <w:r w:rsidR="00F12471">
        <w:t xml:space="preserve"> to configure your connection to the Hadoop cluster.</w:t>
      </w:r>
    </w:p>
    <w:p w:rsidR="00645D36" w:rsidRDefault="00645D36" w:rsidP="00E0225C">
      <w:pPr>
        <w:pStyle w:val="PenNumbered"/>
        <w:numPr>
          <w:ilvl w:val="0"/>
          <w:numId w:val="10"/>
        </w:numPr>
        <w:ind w:left="450" w:hanging="450"/>
      </w:pPr>
      <w:r>
        <w:t>In the Hadoop Cluster drop down select “</w:t>
      </w:r>
      <w:del w:id="365" w:author="Will Grasmick" w:date="2016-02-25T14:35:00Z">
        <w:r w:rsidDel="00F751D2">
          <w:delText>Hadoop Cluster</w:delText>
        </w:r>
      </w:del>
      <w:ins w:id="366" w:author="Will Grasmick" w:date="2016-02-25T14:35:00Z">
        <w:r w:rsidR="00F751D2">
          <w:t>CDH</w:t>
        </w:r>
      </w:ins>
      <w:r>
        <w:t>”</w:t>
      </w:r>
    </w:p>
    <w:p w:rsidR="00011161" w:rsidRDefault="00011161" w:rsidP="00E0225C">
      <w:pPr>
        <w:pStyle w:val="PenNumbered"/>
        <w:numPr>
          <w:ilvl w:val="0"/>
          <w:numId w:val="10"/>
        </w:numPr>
        <w:ind w:left="450" w:hanging="450"/>
      </w:pPr>
      <w:r>
        <w:t xml:space="preserve">In the </w:t>
      </w:r>
      <w:r w:rsidRPr="00011161">
        <w:rPr>
          <w:b/>
          <w:color w:val="1F497D" w:themeColor="text2"/>
        </w:rPr>
        <w:t>Number of Mapper Tasks</w:t>
      </w:r>
      <w:r w:rsidRPr="00011161">
        <w:rPr>
          <w:color w:val="1F497D" w:themeColor="text2"/>
        </w:rPr>
        <w:t xml:space="preserve"> </w:t>
      </w:r>
      <w:r w:rsidR="00F12471">
        <w:t xml:space="preserve">field, specify </w:t>
      </w:r>
      <w:r w:rsidR="00F12471" w:rsidRPr="00F12471">
        <w:rPr>
          <w:rStyle w:val="PenCodeLine"/>
        </w:rPr>
        <w:t>1</w:t>
      </w:r>
      <w:r>
        <w:t>.</w:t>
      </w:r>
    </w:p>
    <w:p w:rsidR="007E4267" w:rsidRDefault="007E4267" w:rsidP="00E0225C">
      <w:pPr>
        <w:pStyle w:val="PenNumbered"/>
        <w:numPr>
          <w:ilvl w:val="0"/>
          <w:numId w:val="10"/>
        </w:numPr>
        <w:ind w:left="450" w:hanging="450"/>
      </w:pPr>
      <w:r>
        <w:t xml:space="preserve">In the </w:t>
      </w:r>
      <w:r w:rsidRPr="007E4267">
        <w:rPr>
          <w:rStyle w:val="PenScreenTextChar"/>
        </w:rPr>
        <w:t>Number of Reducer Tasks</w:t>
      </w:r>
      <w:r>
        <w:t xml:space="preserve"> field, specify </w:t>
      </w:r>
      <w:r w:rsidRPr="007E4267">
        <w:rPr>
          <w:rStyle w:val="PenCodeLine"/>
        </w:rPr>
        <w:t>0</w:t>
      </w:r>
      <w:r>
        <w:t>.</w:t>
      </w:r>
    </w:p>
    <w:p w:rsidR="00011161" w:rsidRDefault="00011161" w:rsidP="00E0225C">
      <w:pPr>
        <w:pStyle w:val="PenNumbered"/>
        <w:numPr>
          <w:ilvl w:val="0"/>
          <w:numId w:val="10"/>
        </w:numPr>
        <w:ind w:left="450" w:hanging="450"/>
      </w:pPr>
      <w:r>
        <w:t xml:space="preserve">Check the box to </w:t>
      </w:r>
      <w:r w:rsidRPr="00011161">
        <w:rPr>
          <w:b/>
          <w:color w:val="1F497D" w:themeColor="text2"/>
        </w:rPr>
        <w:t>Enable Blocking</w:t>
      </w:r>
      <w:r>
        <w:t>.</w:t>
      </w:r>
    </w:p>
    <w:p w:rsidR="00011161" w:rsidRDefault="00011161" w:rsidP="00E0225C">
      <w:pPr>
        <w:pStyle w:val="PenNumbered"/>
        <w:numPr>
          <w:ilvl w:val="0"/>
          <w:numId w:val="10"/>
        </w:numPr>
        <w:ind w:left="450" w:hanging="450"/>
      </w:pPr>
      <w:r>
        <w:t xml:space="preserve">Specify a </w:t>
      </w:r>
      <w:r w:rsidRPr="00011161">
        <w:rPr>
          <w:b/>
          <w:color w:val="1F497D" w:themeColor="text2"/>
        </w:rPr>
        <w:t>Logging Interval</w:t>
      </w:r>
      <w:r w:rsidRPr="00011161">
        <w:rPr>
          <w:color w:val="1F497D" w:themeColor="text2"/>
        </w:rPr>
        <w:t xml:space="preserve"> </w:t>
      </w:r>
      <w:r w:rsidR="00F12471">
        <w:t xml:space="preserve">of </w:t>
      </w:r>
      <w:r w:rsidR="00F12471" w:rsidRPr="00F12471">
        <w:rPr>
          <w:rStyle w:val="PenCodeLine"/>
        </w:rPr>
        <w:t>1</w:t>
      </w:r>
      <w:r>
        <w:t xml:space="preserve"> seconds.</w:t>
      </w:r>
    </w:p>
    <w:p w:rsidR="00011161" w:rsidRDefault="00011161" w:rsidP="00E0225C">
      <w:pPr>
        <w:pStyle w:val="PenNumbered"/>
        <w:numPr>
          <w:ilvl w:val="0"/>
          <w:numId w:val="10"/>
        </w:numPr>
        <w:ind w:left="450" w:hanging="450"/>
      </w:pPr>
      <w:r>
        <w:t xml:space="preserve">The </w:t>
      </w:r>
      <w:r w:rsidRPr="00011161">
        <w:rPr>
          <w:b/>
          <w:color w:val="1F497D" w:themeColor="text2"/>
        </w:rPr>
        <w:t>Cluster</w:t>
      </w:r>
      <w:r w:rsidRPr="00011161">
        <w:rPr>
          <w:color w:val="1F497D" w:themeColor="text2"/>
        </w:rPr>
        <w:t xml:space="preserve"> </w:t>
      </w:r>
      <w:r>
        <w:t xml:space="preserve">tab should </w:t>
      </w:r>
      <w:r w:rsidR="00F12471">
        <w:t>match the following image</w:t>
      </w:r>
      <w:r>
        <w:t>:</w:t>
      </w:r>
    </w:p>
    <w:p w:rsidR="00011161" w:rsidRDefault="00645D36" w:rsidP="00146886">
      <w:pPr>
        <w:pStyle w:val="PenNumbered"/>
        <w:numPr>
          <w:ilvl w:val="0"/>
          <w:numId w:val="0"/>
        </w:numPr>
        <w:ind w:left="450"/>
      </w:pPr>
      <w:r w:rsidRPr="00645D36">
        <w:rPr>
          <w:noProof/>
        </w:rPr>
        <w:lastRenderedPageBreak/>
        <w:t xml:space="preserve"> </w:t>
      </w:r>
      <w:del w:id="367" w:author="Will Grasmick" w:date="2016-02-25T14:35:00Z">
        <w:r w:rsidDel="002B7FD0">
          <w:rPr>
            <w:noProof/>
          </w:rPr>
          <w:drawing>
            <wp:inline distT="0" distB="0" distL="0" distR="0" wp14:anchorId="0EEC980D" wp14:editId="2591D343">
              <wp:extent cx="4212971" cy="2464768"/>
              <wp:effectExtent l="19050" t="19050" r="16510" b="1206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1301" cy="2481342"/>
                      </a:xfrm>
                      <a:prstGeom prst="rect">
                        <a:avLst/>
                      </a:prstGeom>
                      <a:ln>
                        <a:solidFill>
                          <a:schemeClr val="accent1"/>
                        </a:solidFill>
                      </a:ln>
                    </pic:spPr>
                  </pic:pic>
                </a:graphicData>
              </a:graphic>
            </wp:inline>
          </w:drawing>
        </w:r>
      </w:del>
      <w:r w:rsidR="0066026C">
        <w:rPr>
          <w:noProof/>
        </w:rPr>
        <w:drawing>
          <wp:inline distT="0" distB="0" distL="0" distR="0">
            <wp:extent cx="4274820" cy="2470150"/>
            <wp:effectExtent l="19050" t="19050" r="11430" b="254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4820" cy="2470150"/>
                    </a:xfrm>
                    <a:prstGeom prst="rect">
                      <a:avLst/>
                    </a:prstGeom>
                    <a:ln>
                      <a:solidFill>
                        <a:schemeClr val="accent1"/>
                      </a:solidFill>
                    </a:ln>
                  </pic:spPr>
                </pic:pic>
              </a:graphicData>
            </a:graphic>
          </wp:inline>
        </w:drawing>
      </w:r>
    </w:p>
    <w:p w:rsidR="00011161" w:rsidRDefault="00011161" w:rsidP="00E0225C">
      <w:pPr>
        <w:pStyle w:val="PenNumbered"/>
        <w:numPr>
          <w:ilvl w:val="0"/>
          <w:numId w:val="10"/>
        </w:numPr>
        <w:ind w:left="450" w:hanging="450"/>
      </w:pPr>
      <w:r>
        <w:t xml:space="preserve">Click on the </w:t>
      </w:r>
      <w:r w:rsidRPr="00011161">
        <w:rPr>
          <w:b/>
          <w:color w:val="1F497D" w:themeColor="text2"/>
        </w:rPr>
        <w:t>User Defined</w:t>
      </w:r>
      <w:r>
        <w:t xml:space="preserve"> tab.</w:t>
      </w:r>
    </w:p>
    <w:p w:rsidR="0086675C" w:rsidRDefault="0086675C" w:rsidP="0091763A">
      <w:pPr>
        <w:pStyle w:val="PenNumbered"/>
        <w:numPr>
          <w:ilvl w:val="0"/>
          <w:numId w:val="0"/>
        </w:numPr>
        <w:ind w:left="450"/>
      </w:pPr>
    </w:p>
    <w:p w:rsidR="0086675C" w:rsidRPr="0086675C" w:rsidRDefault="0086675C" w:rsidP="0091763A">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C03B53">
        <w:rPr>
          <w:noProof/>
        </w:rPr>
        <w:drawing>
          <wp:anchor distT="0" distB="0" distL="114300" distR="114300" simplePos="0" relativeHeight="251705344" behindDoc="0" locked="0" layoutInCell="1" allowOverlap="1" wp14:anchorId="66626F14" wp14:editId="694C45E1">
            <wp:simplePos x="0" y="0"/>
            <wp:positionH relativeFrom="column">
              <wp:posOffset>1270</wp:posOffset>
            </wp:positionH>
            <wp:positionV relativeFrom="paragraph">
              <wp:posOffset>-2540</wp:posOffset>
            </wp:positionV>
            <wp:extent cx="420370" cy="530225"/>
            <wp:effectExtent l="0" t="0" r="0" b="3175"/>
            <wp:wrapSquare wrapText="r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It is important to tune the Java Virtual Machine (JVM) heap size to optimize performance</w:t>
      </w:r>
      <w:r w:rsidR="004F2446">
        <w:rPr>
          <w:rFonts w:eastAsia="Times New Roman"/>
          <w:color w:val="1F497D" w:themeColor="text2"/>
        </w:rPr>
        <w:t>.</w:t>
      </w:r>
    </w:p>
    <w:p w:rsidR="0086675C" w:rsidRDefault="0086675C" w:rsidP="0091763A">
      <w:pPr>
        <w:pStyle w:val="PenNumbered"/>
        <w:numPr>
          <w:ilvl w:val="0"/>
          <w:numId w:val="0"/>
        </w:numPr>
      </w:pPr>
    </w:p>
    <w:p w:rsidR="00011161" w:rsidRDefault="00011161" w:rsidP="00E0225C">
      <w:pPr>
        <w:pStyle w:val="PenNumbered"/>
        <w:numPr>
          <w:ilvl w:val="0"/>
          <w:numId w:val="10"/>
        </w:numPr>
        <w:ind w:left="450" w:hanging="450"/>
      </w:pPr>
      <w:r>
        <w:t xml:space="preserve">Click on the first row under the </w:t>
      </w:r>
      <w:r w:rsidRPr="00011161">
        <w:rPr>
          <w:b/>
          <w:color w:val="1F497D" w:themeColor="text2"/>
        </w:rPr>
        <w:t>Name</w:t>
      </w:r>
      <w:r w:rsidRPr="00011161">
        <w:rPr>
          <w:color w:val="1F497D" w:themeColor="text2"/>
        </w:rPr>
        <w:t xml:space="preserve"> </w:t>
      </w:r>
      <w:r w:rsidR="00F12471">
        <w:t xml:space="preserve">label.  Enter </w:t>
      </w:r>
      <w:proofErr w:type="spellStart"/>
      <w:r w:rsidR="00F12471" w:rsidRPr="00F12471">
        <w:rPr>
          <w:rStyle w:val="PenCodeLine"/>
        </w:rPr>
        <w:t>mapred.map.child.java.opts</w:t>
      </w:r>
      <w:proofErr w:type="spellEnd"/>
      <w:r>
        <w:t>.</w:t>
      </w:r>
    </w:p>
    <w:p w:rsidR="00011161" w:rsidRDefault="00011161" w:rsidP="00E0225C">
      <w:pPr>
        <w:pStyle w:val="PenNumbered"/>
        <w:numPr>
          <w:ilvl w:val="0"/>
          <w:numId w:val="10"/>
        </w:numPr>
        <w:ind w:left="450" w:hanging="450"/>
      </w:pPr>
      <w:r>
        <w:t xml:space="preserve">Click in the </w:t>
      </w:r>
      <w:r w:rsidRPr="00011161">
        <w:rPr>
          <w:b/>
          <w:color w:val="1F497D" w:themeColor="text2"/>
        </w:rPr>
        <w:t>Value</w:t>
      </w:r>
      <w:r w:rsidRPr="00011161">
        <w:rPr>
          <w:color w:val="1F497D" w:themeColor="text2"/>
        </w:rPr>
        <w:t xml:space="preserve"> </w:t>
      </w:r>
      <w:r>
        <w:t>field on the</w:t>
      </w:r>
      <w:r w:rsidR="00F12471">
        <w:t xml:space="preserve"> same row.  Enter </w:t>
      </w:r>
      <w:r w:rsidR="00F12471" w:rsidRPr="00F12471">
        <w:rPr>
          <w:rStyle w:val="PenCodeLine"/>
        </w:rPr>
        <w:t>-Xmx512m</w:t>
      </w:r>
      <w:r>
        <w:t>.</w:t>
      </w:r>
    </w:p>
    <w:p w:rsidR="00011161" w:rsidRDefault="00011161" w:rsidP="00E0225C">
      <w:pPr>
        <w:pStyle w:val="PenNumbered"/>
        <w:numPr>
          <w:ilvl w:val="0"/>
          <w:numId w:val="10"/>
        </w:numPr>
        <w:ind w:left="450" w:hanging="450"/>
      </w:pPr>
      <w:r>
        <w:t xml:space="preserve">Add another row with </w:t>
      </w:r>
      <w:r w:rsidRPr="00011161">
        <w:rPr>
          <w:b/>
          <w:color w:val="1F497D" w:themeColor="text2"/>
        </w:rPr>
        <w:t>Name</w:t>
      </w:r>
      <w:r w:rsidRPr="00011161">
        <w:rPr>
          <w:color w:val="1F497D" w:themeColor="text2"/>
        </w:rPr>
        <w:t xml:space="preserve"> </w:t>
      </w:r>
      <w:proofErr w:type="spellStart"/>
      <w:r w:rsidR="00F12471" w:rsidRPr="00F12471">
        <w:rPr>
          <w:rStyle w:val="PenCodeLine"/>
        </w:rPr>
        <w:t>mapred.reduce.child.java.opts</w:t>
      </w:r>
      <w:proofErr w:type="spellEnd"/>
      <w:r>
        <w:t xml:space="preserve"> and </w:t>
      </w:r>
      <w:r w:rsidRPr="00011161">
        <w:rPr>
          <w:b/>
          <w:color w:val="1F497D" w:themeColor="text2"/>
        </w:rPr>
        <w:t>Value</w:t>
      </w:r>
      <w:r w:rsidR="00F12471">
        <w:t xml:space="preserve"> </w:t>
      </w:r>
      <w:r w:rsidR="00F12471" w:rsidRPr="00F12471">
        <w:rPr>
          <w:rStyle w:val="PenCodeLine"/>
        </w:rPr>
        <w:t>-Xmx128m</w:t>
      </w:r>
      <w:r>
        <w:t>.</w:t>
      </w:r>
    </w:p>
    <w:p w:rsidR="00D815D8" w:rsidRDefault="00D815D8" w:rsidP="00D815D8">
      <w:pPr>
        <w:pStyle w:val="PenNumbered"/>
        <w:numPr>
          <w:ilvl w:val="0"/>
          <w:numId w:val="10"/>
        </w:numPr>
      </w:pPr>
      <w:r>
        <w:t xml:space="preserve">Add one more row with </w:t>
      </w:r>
      <w:r w:rsidRPr="00540646">
        <w:rPr>
          <w:b/>
          <w:color w:val="1F497D" w:themeColor="text2"/>
        </w:rPr>
        <w:t>Name</w:t>
      </w:r>
      <w:r>
        <w:t xml:space="preserve"> </w:t>
      </w:r>
      <w:proofErr w:type="spellStart"/>
      <w:r w:rsidRPr="00540646">
        <w:rPr>
          <w:rStyle w:val="PenCodeLine"/>
        </w:rPr>
        <w:t>yarn.app.mapreduce.am.resource.mb</w:t>
      </w:r>
      <w:proofErr w:type="spellEnd"/>
      <w:r>
        <w:t xml:space="preserve"> and </w:t>
      </w:r>
      <w:r w:rsidRPr="00540646">
        <w:rPr>
          <w:b/>
          <w:color w:val="1F497D" w:themeColor="text2"/>
        </w:rPr>
        <w:t>Value</w:t>
      </w:r>
      <w:r>
        <w:t xml:space="preserve"> </w:t>
      </w:r>
      <w:r w:rsidRPr="00540646">
        <w:rPr>
          <w:rStyle w:val="PenCodeLine"/>
        </w:rPr>
        <w:t>512</w:t>
      </w:r>
    </w:p>
    <w:p w:rsidR="00011161" w:rsidRDefault="00011161" w:rsidP="00E0225C">
      <w:pPr>
        <w:pStyle w:val="PenNumbered"/>
        <w:numPr>
          <w:ilvl w:val="0"/>
          <w:numId w:val="10"/>
        </w:numPr>
        <w:ind w:left="450" w:hanging="450"/>
      </w:pPr>
      <w:r>
        <w:t xml:space="preserve">The </w:t>
      </w:r>
      <w:r w:rsidRPr="00011161">
        <w:rPr>
          <w:b/>
          <w:color w:val="1F497D" w:themeColor="text2"/>
        </w:rPr>
        <w:t>User Defined</w:t>
      </w:r>
      <w:r w:rsidRPr="00011161">
        <w:rPr>
          <w:color w:val="1F497D" w:themeColor="text2"/>
        </w:rPr>
        <w:t xml:space="preserve"> </w:t>
      </w:r>
      <w:r>
        <w:t>tab should look like this:</w:t>
      </w:r>
    </w:p>
    <w:p w:rsidR="00011161" w:rsidRDefault="00D815D8" w:rsidP="00F12471">
      <w:pPr>
        <w:pStyle w:val="PenNumbered"/>
        <w:numPr>
          <w:ilvl w:val="0"/>
          <w:numId w:val="0"/>
        </w:numPr>
        <w:ind w:left="450"/>
      </w:pPr>
      <w:r w:rsidRPr="00D815D8">
        <w:rPr>
          <w:noProof/>
        </w:rPr>
        <w:t xml:space="preserve"> </w:t>
      </w:r>
      <w:r>
        <w:rPr>
          <w:noProof/>
        </w:rPr>
        <w:drawing>
          <wp:inline distT="0" distB="0" distL="0" distR="0" wp14:anchorId="73EBF5E0" wp14:editId="3E4494AD">
            <wp:extent cx="4269070" cy="2497588"/>
            <wp:effectExtent l="19050" t="19050" r="17780" b="171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938" cy="2513892"/>
                    </a:xfrm>
                    <a:prstGeom prst="rect">
                      <a:avLst/>
                    </a:prstGeom>
                    <a:ln>
                      <a:solidFill>
                        <a:schemeClr val="accent1"/>
                      </a:solidFill>
                    </a:ln>
                  </pic:spPr>
                </pic:pic>
              </a:graphicData>
            </a:graphic>
          </wp:inline>
        </w:drawing>
      </w:r>
    </w:p>
    <w:p w:rsidR="00A06B5F" w:rsidRDefault="00011161" w:rsidP="00E0225C">
      <w:pPr>
        <w:pStyle w:val="PenNumbered"/>
        <w:numPr>
          <w:ilvl w:val="0"/>
          <w:numId w:val="10"/>
        </w:numPr>
        <w:ind w:left="450" w:hanging="450"/>
      </w:pPr>
      <w:r>
        <w:t xml:space="preserve">Click </w:t>
      </w:r>
      <w:r w:rsidRPr="00011161">
        <w:rPr>
          <w:b/>
          <w:color w:val="1F497D" w:themeColor="text2"/>
        </w:rPr>
        <w:t>OK</w:t>
      </w:r>
      <w:r w:rsidRPr="00011161">
        <w:rPr>
          <w:color w:val="1F497D" w:themeColor="text2"/>
        </w:rPr>
        <w:t xml:space="preserve"> </w:t>
      </w:r>
      <w:r>
        <w:t>to return to the canvas.</w:t>
      </w:r>
      <w:r w:rsidR="00A06B5F">
        <w:t xml:space="preserve">  </w:t>
      </w:r>
    </w:p>
    <w:p w:rsidR="00A06B5F" w:rsidRDefault="00A06B5F" w:rsidP="00E0225C">
      <w:pPr>
        <w:pStyle w:val="PenNumbered"/>
        <w:numPr>
          <w:ilvl w:val="0"/>
          <w:numId w:val="10"/>
        </w:numPr>
        <w:ind w:left="450" w:hanging="450"/>
      </w:pPr>
      <w:r>
        <w:t xml:space="preserve">From the </w:t>
      </w:r>
      <w:r w:rsidRPr="00A06B5F">
        <w:rPr>
          <w:b/>
          <w:color w:val="1F497D" w:themeColor="text2"/>
        </w:rPr>
        <w:t>File</w:t>
      </w:r>
      <w:r>
        <w:t xml:space="preserve"> menu, choose </w:t>
      </w:r>
      <w:r w:rsidRPr="00A06B5F">
        <w:rPr>
          <w:b/>
          <w:color w:val="1F497D" w:themeColor="text2"/>
        </w:rPr>
        <w:t>Save</w:t>
      </w:r>
      <w:r>
        <w:t>.</w:t>
      </w:r>
    </w:p>
    <w:p w:rsidR="00B70A1A" w:rsidRDefault="00A06B5F" w:rsidP="00E0225C">
      <w:pPr>
        <w:pStyle w:val="PenNumbered"/>
        <w:numPr>
          <w:ilvl w:val="0"/>
          <w:numId w:val="10"/>
        </w:numPr>
        <w:ind w:left="450" w:hanging="450"/>
      </w:pPr>
      <w:r>
        <w:lastRenderedPageBreak/>
        <w:t xml:space="preserve">From the </w:t>
      </w:r>
      <w:r w:rsidRPr="00A06B5F">
        <w:rPr>
          <w:b/>
          <w:color w:val="1F497D" w:themeColor="text2"/>
        </w:rPr>
        <w:t>Action</w:t>
      </w:r>
      <w:r>
        <w:t xml:space="preserve"> menu, choose </w:t>
      </w:r>
      <w:r w:rsidRPr="00A06B5F">
        <w:rPr>
          <w:b/>
          <w:color w:val="1F497D" w:themeColor="text2"/>
        </w:rPr>
        <w:t>Run</w:t>
      </w:r>
      <w:r w:rsidR="00B70A1A">
        <w:t xml:space="preserve"> and then click </w:t>
      </w:r>
      <w:r w:rsidR="00B70A1A" w:rsidRPr="00B70A1A">
        <w:rPr>
          <w:rStyle w:val="PenScreenTextChar"/>
        </w:rPr>
        <w:t>Launch</w:t>
      </w:r>
      <w:r w:rsidR="00B70A1A">
        <w:t>.</w:t>
      </w:r>
    </w:p>
    <w:p w:rsidR="00A06B5F" w:rsidRDefault="00B70A1A" w:rsidP="00E0225C">
      <w:pPr>
        <w:pStyle w:val="PenNumbered"/>
        <w:numPr>
          <w:ilvl w:val="0"/>
          <w:numId w:val="10"/>
        </w:numPr>
        <w:ind w:left="450" w:hanging="450"/>
      </w:pPr>
      <w:r>
        <w:t xml:space="preserve">Click the </w:t>
      </w:r>
      <w:r>
        <w:rPr>
          <w:rStyle w:val="PenScreenTextChar"/>
        </w:rPr>
        <w:t>Logging</w:t>
      </w:r>
      <w:r w:rsidR="00A06B5F">
        <w:t xml:space="preserve"> tab located in the bottom section of Spoon</w:t>
      </w:r>
      <w:r>
        <w:t xml:space="preserve"> to see the Mapper</w:t>
      </w:r>
      <w:r w:rsidR="00A06B5F">
        <w:t xml:space="preserve"> job progress.</w:t>
      </w:r>
    </w:p>
    <w:p w:rsidR="00BC42F8" w:rsidRPr="00BC42F8" w:rsidRDefault="00BC42F8" w:rsidP="00BC42F8">
      <w:pPr>
        <w:pStyle w:val="PenNoteSubNumbered"/>
      </w:pPr>
      <w:r w:rsidRPr="000B4017">
        <w:rPr>
          <w:b/>
        </w:rPr>
        <w:t>Important note</w:t>
      </w:r>
      <w:r w:rsidR="000B4017">
        <w:t>: I</w:t>
      </w:r>
      <w:r>
        <w:t xml:space="preserve">f the </w:t>
      </w:r>
      <w:r w:rsidRPr="000B4017">
        <w:rPr>
          <w:rStyle w:val="PenScreenTextChar"/>
        </w:rPr>
        <w:t>Logging</w:t>
      </w:r>
      <w:r>
        <w:t xml:space="preserve"> tab shows that the mapper is stuck at 4% complete, for example, then your mapper has failed</w:t>
      </w:r>
      <w:r w:rsidR="000B4017">
        <w:t xml:space="preserve"> for some reason.  The reason for the failure is usually a typing error or missed exercise step.  However, the </w:t>
      </w:r>
      <w:r w:rsidR="000B4017" w:rsidRPr="000B4017">
        <w:rPr>
          <w:rStyle w:val="PenScreenTextChar"/>
        </w:rPr>
        <w:t>Logging</w:t>
      </w:r>
      <w:r w:rsidR="000B4017">
        <w:t xml:space="preserve"> tab will not display this reason.  To debug this mapper job, you have to go into the mapper task logs via the </w:t>
      </w:r>
      <w:r w:rsidR="00D815D8">
        <w:t>YARN Resource Manager</w:t>
      </w:r>
      <w:r w:rsidR="000B4017">
        <w:t xml:space="preserve"> utility, bookmarked in your Firefox browser.  For details on how to debug your mapper job proceed to the optional Exercise 4 on the next page.</w:t>
      </w:r>
    </w:p>
    <w:p w:rsidR="00B70A1A" w:rsidRDefault="00B70A1A" w:rsidP="00E0225C">
      <w:pPr>
        <w:pStyle w:val="PenNumbered"/>
        <w:numPr>
          <w:ilvl w:val="0"/>
          <w:numId w:val="10"/>
        </w:numPr>
        <w:ind w:left="450" w:hanging="450"/>
      </w:pPr>
      <w:r>
        <w:t xml:space="preserve">When the job successfully completes, you will see a green checkmark on the </w:t>
      </w:r>
      <w:r w:rsidRPr="00B70A1A">
        <w:rPr>
          <w:rStyle w:val="PenScreenTextChar"/>
        </w:rPr>
        <w:t>Success</w:t>
      </w:r>
      <w:r>
        <w:t xml:space="preserve"> step.</w:t>
      </w:r>
    </w:p>
    <w:p w:rsidR="00B70A1A" w:rsidRDefault="00EB3D16" w:rsidP="00B70A1A">
      <w:pPr>
        <w:pStyle w:val="PenNumbered"/>
        <w:numPr>
          <w:ilvl w:val="0"/>
          <w:numId w:val="0"/>
        </w:numPr>
        <w:ind w:left="450"/>
      </w:pPr>
      <w:r w:rsidRPr="00EB3D16">
        <w:rPr>
          <w:noProof/>
        </w:rPr>
        <w:t xml:space="preserve"> </w:t>
      </w:r>
      <w:r>
        <w:rPr>
          <w:noProof/>
        </w:rPr>
        <w:drawing>
          <wp:inline distT="0" distB="0" distL="0" distR="0" wp14:anchorId="2AA2E80F" wp14:editId="46AD640F">
            <wp:extent cx="3724918" cy="435123"/>
            <wp:effectExtent l="19050" t="19050" r="8890" b="222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5196" cy="478377"/>
                    </a:xfrm>
                    <a:prstGeom prst="rect">
                      <a:avLst/>
                    </a:prstGeom>
                    <a:ln>
                      <a:solidFill>
                        <a:schemeClr val="accent1"/>
                      </a:solidFill>
                    </a:ln>
                  </pic:spPr>
                </pic:pic>
              </a:graphicData>
            </a:graphic>
          </wp:inline>
        </w:drawing>
      </w:r>
    </w:p>
    <w:p w:rsidR="00A06B5F" w:rsidRDefault="00A06B5F" w:rsidP="00E0225C">
      <w:pPr>
        <w:pStyle w:val="PenNumbered"/>
        <w:numPr>
          <w:ilvl w:val="0"/>
          <w:numId w:val="10"/>
        </w:numPr>
        <w:ind w:left="450" w:hanging="450"/>
      </w:pPr>
      <w:r>
        <w:t xml:space="preserve">To view the newly </w:t>
      </w:r>
      <w:r w:rsidR="00B70A1A">
        <w:t>processed</w:t>
      </w:r>
      <w:r>
        <w:t xml:space="preserve"> CDR data in Hadoop, </w:t>
      </w:r>
      <w:r w:rsidR="00146886">
        <w:t xml:space="preserve">expand </w:t>
      </w:r>
      <w:r>
        <w:t>Firefox</w:t>
      </w:r>
      <w:r w:rsidR="00146886">
        <w:t xml:space="preserve"> from the top left open applications section if Firefox is already open; otherwise launch it from the bottom launch menu icon.</w:t>
      </w:r>
    </w:p>
    <w:p w:rsidR="00A06B5F" w:rsidRDefault="00A06B5F" w:rsidP="00E0225C">
      <w:pPr>
        <w:pStyle w:val="PenNumbered"/>
        <w:numPr>
          <w:ilvl w:val="0"/>
          <w:numId w:val="10"/>
        </w:numPr>
        <w:ind w:left="450" w:hanging="450"/>
      </w:pPr>
      <w:r>
        <w:t xml:space="preserve">From the Firefox bookmarks bar click </w:t>
      </w:r>
      <w:r w:rsidRPr="00D004A7">
        <w:rPr>
          <w:rStyle w:val="PenScreenTextChar"/>
        </w:rPr>
        <w:t xml:space="preserve">Hadoop </w:t>
      </w:r>
      <w:proofErr w:type="spellStart"/>
      <w:r w:rsidRPr="00D004A7">
        <w:rPr>
          <w:rStyle w:val="PenScreenTextChar"/>
        </w:rPr>
        <w:t>NameNode</w:t>
      </w:r>
      <w:proofErr w:type="spellEnd"/>
      <w:r>
        <w:t>.</w:t>
      </w:r>
    </w:p>
    <w:p w:rsidR="00A06B5F" w:rsidRDefault="00EB3D16" w:rsidP="00E11FAC">
      <w:pPr>
        <w:pStyle w:val="PenNumbered"/>
        <w:numPr>
          <w:ilvl w:val="0"/>
          <w:numId w:val="0"/>
        </w:numPr>
        <w:ind w:left="450"/>
      </w:pPr>
      <w:del w:id="368" w:author="Will Grasmick" w:date="2016-02-25T14:37:00Z">
        <w:r w:rsidDel="00C1314D">
          <w:rPr>
            <w:noProof/>
          </w:rPr>
          <w:drawing>
            <wp:inline distT="0" distB="0" distL="0" distR="0" wp14:anchorId="4D97898C" wp14:editId="4984A2C4">
              <wp:extent cx="2619784" cy="829870"/>
              <wp:effectExtent l="19050" t="19050" r="952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1442" cy="843066"/>
                      </a:xfrm>
                      <a:prstGeom prst="rect">
                        <a:avLst/>
                      </a:prstGeom>
                      <a:ln>
                        <a:solidFill>
                          <a:schemeClr val="accent1"/>
                        </a:solidFill>
                      </a:ln>
                    </pic:spPr>
                  </pic:pic>
                </a:graphicData>
              </a:graphic>
            </wp:inline>
          </w:drawing>
        </w:r>
      </w:del>
      <w:ins w:id="369" w:author="Will Grasmick" w:date="2016-02-25T14:37:00Z">
        <w:r w:rsidR="00C1314D">
          <w:rPr>
            <w:noProof/>
          </w:rPr>
          <w:drawing>
            <wp:inline distT="0" distB="0" distL="0" distR="0" wp14:anchorId="35EF1FFB" wp14:editId="31AAAE8F">
              <wp:extent cx="2107870" cy="916756"/>
              <wp:effectExtent l="19050" t="19050" r="2603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9698" cy="930599"/>
                      </a:xfrm>
                      <a:prstGeom prst="rect">
                        <a:avLst/>
                      </a:prstGeom>
                      <a:ln>
                        <a:solidFill>
                          <a:schemeClr val="accent1"/>
                        </a:solidFill>
                      </a:ln>
                    </pic:spPr>
                  </pic:pic>
                </a:graphicData>
              </a:graphic>
            </wp:inline>
          </w:drawing>
        </w:r>
      </w:ins>
    </w:p>
    <w:p w:rsidR="00A06B5F" w:rsidRPr="00A06B5F" w:rsidRDefault="00A06B5F" w:rsidP="00E0225C">
      <w:pPr>
        <w:pStyle w:val="PenNumbered"/>
        <w:numPr>
          <w:ilvl w:val="0"/>
          <w:numId w:val="10"/>
        </w:numPr>
        <w:ind w:left="450" w:hanging="450"/>
        <w:rPr>
          <w:rStyle w:val="PenScreenTextChar"/>
          <w:b w:val="0"/>
          <w:color w:val="333E48"/>
        </w:rPr>
      </w:pPr>
      <w:r>
        <w:t xml:space="preserve">Click the following links </w:t>
      </w:r>
      <w:r w:rsidRPr="00D004A7">
        <w:rPr>
          <w:rStyle w:val="PenScreenTextChar"/>
        </w:rPr>
        <w:t>Browse the filesystem</w:t>
      </w:r>
      <w:r>
        <w:t xml:space="preserve"> </w:t>
      </w:r>
      <w:r>
        <w:sym w:font="Wingdings" w:char="F0E0"/>
      </w:r>
      <w:r>
        <w:t xml:space="preserve"> </w:t>
      </w:r>
      <w:proofErr w:type="spellStart"/>
      <w:r w:rsidRPr="00E71269">
        <w:rPr>
          <w:rStyle w:val="PenScreenTextChar"/>
        </w:rPr>
        <w:t>callrecords</w:t>
      </w:r>
      <w:proofErr w:type="spellEnd"/>
      <w:r>
        <w:t xml:space="preserve"> </w:t>
      </w:r>
      <w:r>
        <w:sym w:font="Wingdings" w:char="F0E0"/>
      </w:r>
      <w:r>
        <w:t xml:space="preserve"> </w:t>
      </w:r>
      <w:proofErr w:type="spellStart"/>
      <w:r w:rsidR="00146886">
        <w:rPr>
          <w:rStyle w:val="PenScreenTextChar"/>
        </w:rPr>
        <w:t>ouput</w:t>
      </w:r>
      <w:proofErr w:type="spellEnd"/>
      <w:r>
        <w:rPr>
          <w:rStyle w:val="PenScreenTextChar"/>
        </w:rPr>
        <w:t xml:space="preserve"> </w:t>
      </w:r>
      <w:r w:rsidRPr="00E71269">
        <w:rPr>
          <w:rStyle w:val="PenScreenTextChar"/>
        </w:rPr>
        <w:sym w:font="Wingdings" w:char="F0E0"/>
      </w:r>
      <w:r>
        <w:rPr>
          <w:rStyle w:val="PenScreenTextChar"/>
        </w:rPr>
        <w:t xml:space="preserve"> </w:t>
      </w:r>
      <w:r w:rsidR="00146886">
        <w:rPr>
          <w:rStyle w:val="PenScreenTextChar"/>
        </w:rPr>
        <w:t>part-0000</w:t>
      </w:r>
    </w:p>
    <w:p w:rsidR="00A06B5F" w:rsidRDefault="00A06B5F" w:rsidP="00E0225C">
      <w:pPr>
        <w:pStyle w:val="PenNumbered"/>
        <w:numPr>
          <w:ilvl w:val="0"/>
          <w:numId w:val="10"/>
        </w:numPr>
        <w:ind w:left="450" w:hanging="450"/>
      </w:pPr>
      <w:r>
        <w:t xml:space="preserve">If your job executes successfully you will see </w:t>
      </w:r>
      <w:r w:rsidR="00146886">
        <w:t xml:space="preserve">processed and blended </w:t>
      </w:r>
      <w:r>
        <w:t>CDR records as shown in following screenshot:</w:t>
      </w:r>
    </w:p>
    <w:p w:rsidR="00A06B5F" w:rsidRDefault="00146886" w:rsidP="00146886">
      <w:pPr>
        <w:pStyle w:val="PenNumbered"/>
        <w:numPr>
          <w:ilvl w:val="0"/>
          <w:numId w:val="0"/>
        </w:numPr>
        <w:ind w:left="450"/>
      </w:pPr>
      <w:r>
        <w:rPr>
          <w:noProof/>
        </w:rPr>
        <w:drawing>
          <wp:inline distT="0" distB="0" distL="0" distR="0" wp14:anchorId="00650A0E" wp14:editId="3F3F6E30">
            <wp:extent cx="2811780" cy="2406235"/>
            <wp:effectExtent l="19050" t="19050" r="26670"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275" cy="2407514"/>
                    </a:xfrm>
                    <a:prstGeom prst="rect">
                      <a:avLst/>
                    </a:prstGeom>
                    <a:ln>
                      <a:solidFill>
                        <a:schemeClr val="accent1"/>
                      </a:solidFill>
                    </a:ln>
                  </pic:spPr>
                </pic:pic>
              </a:graphicData>
            </a:graphic>
          </wp:inline>
        </w:drawing>
      </w:r>
    </w:p>
    <w:p w:rsidR="00146886" w:rsidRDefault="00146886" w:rsidP="00146886">
      <w:pPr>
        <w:pStyle w:val="PenNumbered"/>
        <w:numPr>
          <w:ilvl w:val="0"/>
          <w:numId w:val="0"/>
        </w:numPr>
        <w:ind w:left="288" w:hanging="288"/>
      </w:pPr>
    </w:p>
    <w:p w:rsidR="00BC42F8" w:rsidRDefault="00BC42F8" w:rsidP="00BC42F8">
      <w:pPr>
        <w:pStyle w:val="PenHeading5"/>
      </w:pPr>
      <w:r>
        <w:lastRenderedPageBreak/>
        <w:t>(OPTIONAL) MapReduce Exercise 4: Debug a MapReduce job error</w:t>
      </w:r>
    </w:p>
    <w:p w:rsidR="00712278" w:rsidRDefault="000B4017" w:rsidP="000B4017">
      <w:pPr>
        <w:pStyle w:val="PenBody"/>
      </w:pPr>
      <w:r>
        <w:t xml:space="preserve">If your MapReduce job failed in the previous exercise, you can debug the map task by using the </w:t>
      </w:r>
      <w:r w:rsidR="00423CC4">
        <w:t xml:space="preserve">YARN Resource </w:t>
      </w:r>
      <w:r>
        <w:t xml:space="preserve">Tracker utility bookmarked in your Firefox browser.  </w:t>
      </w:r>
      <w:r w:rsidR="00FF6559">
        <w:t>This exercise shows you how to debug a spelling issue in the mapper transformation.  If you rename the</w:t>
      </w:r>
      <w:r w:rsidR="00712278">
        <w:t xml:space="preserve"> </w:t>
      </w:r>
      <w:proofErr w:type="spellStart"/>
      <w:r w:rsidR="00712278" w:rsidRPr="00712278">
        <w:rPr>
          <w:rStyle w:val="PenCodeLine"/>
        </w:rPr>
        <w:t>Area_Code</w:t>
      </w:r>
      <w:proofErr w:type="spellEnd"/>
      <w:r w:rsidR="00712278">
        <w:t xml:space="preserve"> field in the </w:t>
      </w:r>
      <w:r w:rsidR="00712278" w:rsidRPr="00712278">
        <w:rPr>
          <w:rStyle w:val="PenScreenTextChar"/>
        </w:rPr>
        <w:t>Replace Nulls</w:t>
      </w:r>
      <w:r w:rsidR="00847190">
        <w:t xml:space="preserve"> step </w:t>
      </w:r>
      <w:r w:rsidR="00FF6559">
        <w:t>to</w:t>
      </w:r>
      <w:r w:rsidR="00712278">
        <w:t xml:space="preserve"> </w:t>
      </w:r>
      <w:proofErr w:type="spellStart"/>
      <w:r w:rsidR="00712278" w:rsidRPr="00712278">
        <w:rPr>
          <w:rStyle w:val="PenCodeLine"/>
        </w:rPr>
        <w:t>AreaCode</w:t>
      </w:r>
      <w:proofErr w:type="spellEnd"/>
      <w:r w:rsidR="00FF6559">
        <w:t xml:space="preserve"> with no underscore, the mapper transformation will cause your job to fail.  You can try it or simply read thru these exercise steps to learn.</w:t>
      </w:r>
    </w:p>
    <w:p w:rsidR="000B4017" w:rsidRDefault="00423CC4" w:rsidP="005110CC">
      <w:pPr>
        <w:pStyle w:val="PenBody"/>
      </w:pPr>
      <w:r>
        <w:rPr>
          <w:noProof/>
        </w:rPr>
        <w:drawing>
          <wp:inline distT="0" distB="0" distL="0" distR="0" wp14:anchorId="73253A91" wp14:editId="7644B87F">
            <wp:extent cx="1722213" cy="1495896"/>
            <wp:effectExtent l="19050" t="19050" r="11430"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8320" cy="1509886"/>
                    </a:xfrm>
                    <a:prstGeom prst="rect">
                      <a:avLst/>
                    </a:prstGeom>
                    <a:ln>
                      <a:solidFill>
                        <a:schemeClr val="accent1"/>
                      </a:solidFill>
                    </a:ln>
                  </pic:spPr>
                </pic:pic>
              </a:graphicData>
            </a:graphic>
          </wp:inline>
        </w:drawing>
      </w:r>
      <w:r w:rsidR="00712278">
        <w:t xml:space="preserve"> </w:t>
      </w:r>
    </w:p>
    <w:p w:rsidR="005110CC" w:rsidRDefault="00847190" w:rsidP="00847190">
      <w:pPr>
        <w:pStyle w:val="PenBody"/>
      </w:pPr>
      <w:r>
        <w:t xml:space="preserve">This </w:t>
      </w:r>
      <w:r w:rsidR="00A76D91">
        <w:t>spelling error</w:t>
      </w:r>
      <w:r>
        <w:t xml:space="preserve"> will cause </w:t>
      </w:r>
      <w:r w:rsidR="005635B1">
        <w:t>your job</w:t>
      </w:r>
      <w:r>
        <w:t xml:space="preserve"> to fail because the </w:t>
      </w:r>
      <w:proofErr w:type="spellStart"/>
      <w:r w:rsidRPr="00847190">
        <w:rPr>
          <w:rStyle w:val="PenCodeLine"/>
        </w:rPr>
        <w:t>AreaCode</w:t>
      </w:r>
      <w:proofErr w:type="spellEnd"/>
      <w:r>
        <w:t xml:space="preserve"> field does exist in the transformation stream.  </w:t>
      </w:r>
      <w:r w:rsidR="00FF6559">
        <w:t>During execution t</w:t>
      </w:r>
      <w:r w:rsidR="005110CC">
        <w:t xml:space="preserve">he </w:t>
      </w:r>
      <w:r w:rsidR="00A76D91" w:rsidRPr="00A76D91">
        <w:rPr>
          <w:rStyle w:val="PenScreenTextChar"/>
        </w:rPr>
        <w:t>Execution Results</w:t>
      </w:r>
      <w:r w:rsidR="00A76D91">
        <w:t xml:space="preserve"> </w:t>
      </w:r>
      <w:r w:rsidR="005110CC">
        <w:t>log record starts repeating the % complete value as illustrated in the following screenshot.</w:t>
      </w:r>
    </w:p>
    <w:p w:rsidR="005110CC" w:rsidRDefault="00423CC4" w:rsidP="00847190">
      <w:pPr>
        <w:pStyle w:val="PenBody"/>
      </w:pPr>
      <w:r>
        <w:rPr>
          <w:noProof/>
        </w:rPr>
        <w:drawing>
          <wp:inline distT="0" distB="0" distL="0" distR="0" wp14:anchorId="3C3C169B" wp14:editId="683BFF1D">
            <wp:extent cx="5943600" cy="535940"/>
            <wp:effectExtent l="19050" t="19050" r="19050" b="165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35940"/>
                    </a:xfrm>
                    <a:prstGeom prst="rect">
                      <a:avLst/>
                    </a:prstGeom>
                    <a:ln>
                      <a:solidFill>
                        <a:schemeClr val="accent1"/>
                      </a:solidFill>
                    </a:ln>
                  </pic:spPr>
                </pic:pic>
              </a:graphicData>
            </a:graphic>
          </wp:inline>
        </w:drawing>
      </w:r>
    </w:p>
    <w:p w:rsidR="00847190" w:rsidRDefault="00A76D91" w:rsidP="00847190">
      <w:pPr>
        <w:pStyle w:val="PenBody"/>
      </w:pPr>
      <w:r w:rsidRPr="00A76D91">
        <w:t xml:space="preserve">In the previous screenshot you can see the Mapper Completion value of </w:t>
      </w:r>
      <w:r w:rsidR="00423CC4">
        <w:t>2.3178668</w:t>
      </w:r>
      <w:r w:rsidRPr="00A76D91">
        <w:t xml:space="preserve"> is repeating.  This indicates a problem that should be investigated in the </w:t>
      </w:r>
      <w:r w:rsidR="00423CC4">
        <w:t>YARN Resource Manager</w:t>
      </w:r>
      <w:r w:rsidRPr="00A76D91">
        <w:t xml:space="preserve"> utility.  </w:t>
      </w:r>
      <w:r w:rsidR="00847190">
        <w:t xml:space="preserve">The following </w:t>
      </w:r>
      <w:r>
        <w:t xml:space="preserve">steps show how the Cloudera </w:t>
      </w:r>
      <w:r w:rsidR="00423CC4">
        <w:t>YARN Resource Manager</w:t>
      </w:r>
      <w:r>
        <w:t xml:space="preserve"> is used to debug the issue.</w:t>
      </w:r>
    </w:p>
    <w:p w:rsidR="00847190" w:rsidRDefault="00847190" w:rsidP="00E0225C">
      <w:pPr>
        <w:pStyle w:val="PenNumbered"/>
        <w:numPr>
          <w:ilvl w:val="0"/>
          <w:numId w:val="27"/>
        </w:numPr>
        <w:ind w:left="450" w:hanging="450"/>
      </w:pPr>
      <w:r>
        <w:t>Launch Firefox by single-clicking the Firefox icon at the bottom of your screen.</w:t>
      </w:r>
    </w:p>
    <w:p w:rsidR="00847190" w:rsidRDefault="00847190" w:rsidP="00847190">
      <w:pPr>
        <w:pStyle w:val="PenNumbered"/>
        <w:numPr>
          <w:ilvl w:val="0"/>
          <w:numId w:val="0"/>
        </w:numPr>
        <w:ind w:left="450"/>
      </w:pPr>
      <w:r>
        <w:rPr>
          <w:noProof/>
        </w:rPr>
        <w:drawing>
          <wp:inline distT="0" distB="0" distL="0" distR="0" wp14:anchorId="60B6EE53" wp14:editId="64E1CA7B">
            <wp:extent cx="3076575" cy="2667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p>
    <w:p w:rsidR="00847190" w:rsidRDefault="00847190" w:rsidP="00847190">
      <w:pPr>
        <w:pStyle w:val="PenNumbered"/>
        <w:ind w:left="450" w:hanging="450"/>
      </w:pPr>
      <w:r>
        <w:t xml:space="preserve">From the Firefox bookmarks bar click </w:t>
      </w:r>
      <w:r w:rsidR="00423CC4">
        <w:rPr>
          <w:rStyle w:val="PenScreenTextChar"/>
        </w:rPr>
        <w:t>YARN Resource Manager</w:t>
      </w:r>
      <w:r>
        <w:t>.</w:t>
      </w:r>
    </w:p>
    <w:p w:rsidR="00847190" w:rsidRDefault="00423CC4" w:rsidP="00847190">
      <w:pPr>
        <w:pStyle w:val="PenNumbered"/>
        <w:numPr>
          <w:ilvl w:val="0"/>
          <w:numId w:val="0"/>
        </w:numPr>
        <w:ind w:left="450"/>
      </w:pPr>
      <w:del w:id="370" w:author="Will Grasmick" w:date="2016-02-25T14:42:00Z">
        <w:r w:rsidDel="00C1314D">
          <w:rPr>
            <w:noProof/>
          </w:rPr>
          <w:drawing>
            <wp:inline distT="0" distB="0" distL="0" distR="0" wp14:anchorId="20AA47F3" wp14:editId="3F9706BA">
              <wp:extent cx="4685714" cy="695238"/>
              <wp:effectExtent l="19050" t="19050" r="19685"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5714" cy="695238"/>
                      </a:xfrm>
                      <a:prstGeom prst="rect">
                        <a:avLst/>
                      </a:prstGeom>
                      <a:ln>
                        <a:solidFill>
                          <a:schemeClr val="accent1"/>
                        </a:solidFill>
                      </a:ln>
                    </pic:spPr>
                  </pic:pic>
                </a:graphicData>
              </a:graphic>
            </wp:inline>
          </w:drawing>
        </w:r>
      </w:del>
      <w:ins w:id="371" w:author="Will Grasmick" w:date="2016-02-25T14:41:00Z">
        <w:r w:rsidR="00C1314D">
          <w:rPr>
            <w:noProof/>
          </w:rPr>
          <w:drawing>
            <wp:inline distT="0" distB="0" distL="0" distR="0">
              <wp:extent cx="2066306" cy="915518"/>
              <wp:effectExtent l="19050" t="19050" r="1016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1469" cy="926667"/>
                      </a:xfrm>
                      <a:prstGeom prst="rect">
                        <a:avLst/>
                      </a:prstGeom>
                      <a:ln>
                        <a:solidFill>
                          <a:schemeClr val="accent1"/>
                        </a:solidFill>
                      </a:ln>
                    </pic:spPr>
                  </pic:pic>
                </a:graphicData>
              </a:graphic>
            </wp:inline>
          </w:drawing>
        </w:r>
      </w:ins>
    </w:p>
    <w:p w:rsidR="00847190" w:rsidRDefault="00A843DB" w:rsidP="00847190">
      <w:pPr>
        <w:pStyle w:val="PenNumbered"/>
        <w:ind w:left="450" w:hanging="450"/>
      </w:pPr>
      <w:r>
        <w:t xml:space="preserve">The </w:t>
      </w:r>
      <w:r w:rsidR="007F3E39">
        <w:rPr>
          <w:rStyle w:val="PenScreenTextChar"/>
        </w:rPr>
        <w:t>YARN Resource Manager</w:t>
      </w:r>
      <w:r>
        <w:t xml:space="preserve"> home page shows your current running </w:t>
      </w:r>
      <w:r w:rsidR="007F3E39">
        <w:t>application</w:t>
      </w:r>
      <w:r>
        <w:t xml:space="preserve">, </w:t>
      </w:r>
      <w:r w:rsidRPr="00A843DB">
        <w:rPr>
          <w:rStyle w:val="PenCodeLine"/>
        </w:rPr>
        <w:t>Call Detail Records</w:t>
      </w:r>
      <w:r>
        <w:t xml:space="preserve">, is stuck at </w:t>
      </w:r>
      <w:r w:rsidR="007F3E39">
        <w:t>2.3</w:t>
      </w:r>
      <w:r>
        <w:t xml:space="preserve"> % complete.</w:t>
      </w:r>
    </w:p>
    <w:p w:rsidR="00A843DB" w:rsidRPr="00E71269" w:rsidRDefault="007F3E39" w:rsidP="00A843DB">
      <w:pPr>
        <w:pStyle w:val="PenNumbered"/>
        <w:numPr>
          <w:ilvl w:val="0"/>
          <w:numId w:val="0"/>
        </w:numPr>
        <w:ind w:left="450"/>
        <w:rPr>
          <w:rStyle w:val="PenScreenTextChar"/>
          <w:b w:val="0"/>
          <w:color w:val="333E48"/>
        </w:rPr>
      </w:pPr>
      <w:r>
        <w:rPr>
          <w:noProof/>
        </w:rPr>
        <w:drawing>
          <wp:inline distT="0" distB="0" distL="0" distR="0" wp14:anchorId="1FE9D20F" wp14:editId="682C3DAC">
            <wp:extent cx="5943600" cy="394970"/>
            <wp:effectExtent l="19050" t="19050" r="19050" b="241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4970"/>
                    </a:xfrm>
                    <a:prstGeom prst="rect">
                      <a:avLst/>
                    </a:prstGeom>
                    <a:ln>
                      <a:solidFill>
                        <a:schemeClr val="accent1"/>
                      </a:solidFill>
                    </a:ln>
                  </pic:spPr>
                </pic:pic>
              </a:graphicData>
            </a:graphic>
          </wp:inline>
        </w:drawing>
      </w:r>
    </w:p>
    <w:p w:rsidR="00A843DB" w:rsidRDefault="00A843DB" w:rsidP="00A843DB">
      <w:pPr>
        <w:pStyle w:val="PenNumbered"/>
        <w:ind w:left="450" w:hanging="450"/>
      </w:pPr>
      <w:r>
        <w:lastRenderedPageBreak/>
        <w:t xml:space="preserve">Click the </w:t>
      </w:r>
      <w:proofErr w:type="spellStart"/>
      <w:r w:rsidR="007F3E39">
        <w:rPr>
          <w:rStyle w:val="PenScreenTextChar"/>
        </w:rPr>
        <w:t>ApplicationMaster</w:t>
      </w:r>
      <w:proofErr w:type="spellEnd"/>
      <w:r w:rsidR="007F3E39">
        <w:t xml:space="preserve"> </w:t>
      </w:r>
      <w:r>
        <w:t xml:space="preserve">hyperlink to drill into the </w:t>
      </w:r>
      <w:r w:rsidR="007F3E39">
        <w:t>application</w:t>
      </w:r>
      <w:r>
        <w:t xml:space="preserve">.  The </w:t>
      </w:r>
      <w:r w:rsidR="00CA3AE5">
        <w:t xml:space="preserve">image below </w:t>
      </w:r>
      <w:r>
        <w:t xml:space="preserve">shows </w:t>
      </w:r>
      <w:r w:rsidR="00CA3AE5">
        <w:t xml:space="preserve">that </w:t>
      </w:r>
      <w:r w:rsidR="007F3E39">
        <w:t>the job is stuck in the map phase.  Click the job id link to show map and reduce tasks.</w:t>
      </w:r>
    </w:p>
    <w:p w:rsidR="00A843DB" w:rsidRDefault="007F3E39" w:rsidP="00A843DB">
      <w:pPr>
        <w:pStyle w:val="PenNumbered"/>
        <w:numPr>
          <w:ilvl w:val="0"/>
          <w:numId w:val="0"/>
        </w:numPr>
        <w:ind w:left="450"/>
      </w:pPr>
      <w:r>
        <w:rPr>
          <w:noProof/>
        </w:rPr>
        <w:drawing>
          <wp:inline distT="0" distB="0" distL="0" distR="0" wp14:anchorId="3523057B" wp14:editId="1B960CF0">
            <wp:extent cx="5943600" cy="510540"/>
            <wp:effectExtent l="19050" t="19050" r="19050" b="228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10540"/>
                    </a:xfrm>
                    <a:prstGeom prst="rect">
                      <a:avLst/>
                    </a:prstGeom>
                    <a:ln>
                      <a:solidFill>
                        <a:schemeClr val="accent1"/>
                      </a:solidFill>
                    </a:ln>
                  </pic:spPr>
                </pic:pic>
              </a:graphicData>
            </a:graphic>
          </wp:inline>
        </w:drawing>
      </w:r>
    </w:p>
    <w:p w:rsidR="00A843DB" w:rsidRDefault="00A843DB" w:rsidP="00A843DB">
      <w:pPr>
        <w:pStyle w:val="PenNumbered"/>
        <w:ind w:left="450" w:hanging="450"/>
      </w:pPr>
      <w:r>
        <w:t xml:space="preserve">Click the </w:t>
      </w:r>
      <w:r w:rsidRPr="00CA3AE5">
        <w:rPr>
          <w:rStyle w:val="PenScreenTextChar"/>
        </w:rPr>
        <w:t>map</w:t>
      </w:r>
      <w:r>
        <w:t xml:space="preserve"> hyperlink to drill into the </w:t>
      </w:r>
      <w:r w:rsidR="00CA3AE5">
        <w:t>individual map task details.</w:t>
      </w:r>
    </w:p>
    <w:p w:rsidR="00CA3AE5" w:rsidRDefault="007F3E39" w:rsidP="00CA3AE5">
      <w:pPr>
        <w:pStyle w:val="PenNumbered"/>
        <w:numPr>
          <w:ilvl w:val="0"/>
          <w:numId w:val="0"/>
        </w:numPr>
        <w:ind w:left="450"/>
      </w:pPr>
      <w:r>
        <w:rPr>
          <w:noProof/>
        </w:rPr>
        <w:drawing>
          <wp:inline distT="0" distB="0" distL="0" distR="0" wp14:anchorId="667B1114" wp14:editId="1A4B0775">
            <wp:extent cx="5943600" cy="239395"/>
            <wp:effectExtent l="19050" t="19050" r="19050" b="273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a:ln>
                      <a:solidFill>
                        <a:schemeClr val="accent1"/>
                      </a:solidFill>
                    </a:ln>
                  </pic:spPr>
                </pic:pic>
              </a:graphicData>
            </a:graphic>
          </wp:inline>
        </w:drawing>
      </w:r>
    </w:p>
    <w:p w:rsidR="00CA3AE5" w:rsidRDefault="00CA3AE5" w:rsidP="00CA3AE5">
      <w:pPr>
        <w:pStyle w:val="PenNumbered"/>
        <w:ind w:left="450" w:hanging="450"/>
      </w:pPr>
      <w:r>
        <w:t xml:space="preserve">Click the </w:t>
      </w:r>
      <w:r>
        <w:rPr>
          <w:rStyle w:val="PenScreenTextChar"/>
        </w:rPr>
        <w:t>Task</w:t>
      </w:r>
      <w:r>
        <w:t xml:space="preserve"> hyperlink to drill into the tasks attempts.  As the process continues to run, you might see more than one attempt to run the task. </w:t>
      </w:r>
    </w:p>
    <w:p w:rsidR="00CA3AE5" w:rsidRDefault="007F3E39" w:rsidP="00CA3AE5">
      <w:pPr>
        <w:pStyle w:val="PenNumbered"/>
        <w:numPr>
          <w:ilvl w:val="0"/>
          <w:numId w:val="0"/>
        </w:numPr>
        <w:ind w:left="450"/>
      </w:pPr>
      <w:r>
        <w:rPr>
          <w:noProof/>
        </w:rPr>
        <w:drawing>
          <wp:inline distT="0" distB="0" distL="0" distR="0" wp14:anchorId="65D72464" wp14:editId="099BF389">
            <wp:extent cx="5943600" cy="1083945"/>
            <wp:effectExtent l="19050" t="19050" r="1905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83945"/>
                    </a:xfrm>
                    <a:prstGeom prst="rect">
                      <a:avLst/>
                    </a:prstGeom>
                    <a:ln>
                      <a:solidFill>
                        <a:schemeClr val="accent1"/>
                      </a:solidFill>
                    </a:ln>
                  </pic:spPr>
                </pic:pic>
              </a:graphicData>
            </a:graphic>
          </wp:inline>
        </w:drawing>
      </w:r>
    </w:p>
    <w:p w:rsidR="00DF7F66" w:rsidRDefault="00CA3AE5" w:rsidP="00CA3AE5">
      <w:pPr>
        <w:pStyle w:val="PenNumbered"/>
        <w:ind w:left="450" w:hanging="450"/>
      </w:pPr>
      <w:r>
        <w:t xml:space="preserve">The far right column in the </w:t>
      </w:r>
      <w:r w:rsidR="00DF7F66">
        <w:t xml:space="preserve">resulting </w:t>
      </w:r>
      <w:r>
        <w:t>scree</w:t>
      </w:r>
      <w:r w:rsidR="00DF7F66">
        <w:t>n</w:t>
      </w:r>
      <w:r>
        <w:t xml:space="preserve"> provides links for the </w:t>
      </w:r>
      <w:r w:rsidRPr="00CA3AE5">
        <w:rPr>
          <w:rStyle w:val="PenScreenTextChar"/>
        </w:rPr>
        <w:t>Logs</w:t>
      </w:r>
      <w:r>
        <w:t xml:space="preserve">.  </w:t>
      </w:r>
      <w:r w:rsidR="00DF7F66">
        <w:t>Click on the log link for the current task attempt</w:t>
      </w:r>
      <w:r w:rsidR="00B27282">
        <w:t>.</w:t>
      </w:r>
    </w:p>
    <w:p w:rsidR="00CA3AE5" w:rsidRDefault="00DF7F66" w:rsidP="00540646">
      <w:pPr>
        <w:pStyle w:val="PenNumbered"/>
        <w:numPr>
          <w:ilvl w:val="0"/>
          <w:numId w:val="0"/>
        </w:numPr>
        <w:ind w:left="450"/>
      </w:pPr>
      <w:r>
        <w:rPr>
          <w:noProof/>
        </w:rPr>
        <w:drawing>
          <wp:inline distT="0" distB="0" distL="0" distR="0" wp14:anchorId="3EDA9521" wp14:editId="6297DBF7">
            <wp:extent cx="5127372" cy="747194"/>
            <wp:effectExtent l="19050" t="19050" r="16510" b="152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9964" cy="756315"/>
                    </a:xfrm>
                    <a:prstGeom prst="rect">
                      <a:avLst/>
                    </a:prstGeom>
                    <a:ln>
                      <a:solidFill>
                        <a:schemeClr val="accent1"/>
                      </a:solidFill>
                    </a:ln>
                  </pic:spPr>
                </pic:pic>
              </a:graphicData>
            </a:graphic>
          </wp:inline>
        </w:drawing>
      </w:r>
      <w:r w:rsidR="00B27282">
        <w:t xml:space="preserve">  </w:t>
      </w:r>
    </w:p>
    <w:p w:rsidR="00DF7F66" w:rsidRDefault="00DF7F66" w:rsidP="00CA3AE5">
      <w:pPr>
        <w:pStyle w:val="PenNumbered"/>
        <w:ind w:left="450" w:hanging="450"/>
      </w:pPr>
      <w:r>
        <w:t xml:space="preserve">Click the </w:t>
      </w:r>
      <w:proofErr w:type="spellStart"/>
      <w:r>
        <w:t>stderr</w:t>
      </w:r>
      <w:proofErr w:type="spellEnd"/>
      <w:r>
        <w:t xml:space="preserve"> line in the resulting screen.</w:t>
      </w:r>
    </w:p>
    <w:p w:rsidR="00DF7F66" w:rsidRDefault="00DF7F66" w:rsidP="00540646">
      <w:pPr>
        <w:pStyle w:val="PenNumbered"/>
        <w:numPr>
          <w:ilvl w:val="0"/>
          <w:numId w:val="0"/>
        </w:numPr>
        <w:ind w:left="450"/>
      </w:pPr>
      <w:r>
        <w:rPr>
          <w:noProof/>
        </w:rPr>
        <w:drawing>
          <wp:inline distT="0" distB="0" distL="0" distR="0" wp14:anchorId="76DE8FC8" wp14:editId="533EF1ED">
            <wp:extent cx="2395391" cy="450140"/>
            <wp:effectExtent l="19050" t="19050" r="24130"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3921" cy="463018"/>
                    </a:xfrm>
                    <a:prstGeom prst="rect">
                      <a:avLst/>
                    </a:prstGeom>
                    <a:ln>
                      <a:solidFill>
                        <a:schemeClr val="accent1"/>
                      </a:solidFill>
                    </a:ln>
                  </pic:spPr>
                </pic:pic>
              </a:graphicData>
            </a:graphic>
          </wp:inline>
        </w:drawing>
      </w:r>
    </w:p>
    <w:p w:rsidR="00B27282" w:rsidRDefault="00B27282" w:rsidP="00CA3AE5">
      <w:pPr>
        <w:pStyle w:val="PenNumbered"/>
        <w:ind w:left="450" w:hanging="450"/>
      </w:pPr>
      <w:r>
        <w:t xml:space="preserve">The area code spelling issue is highlighted in the </w:t>
      </w:r>
      <w:proofErr w:type="spellStart"/>
      <w:r w:rsidRPr="00B27282">
        <w:rPr>
          <w:rStyle w:val="PenScreenTextChar"/>
        </w:rPr>
        <w:t>stderr</w:t>
      </w:r>
      <w:proofErr w:type="spellEnd"/>
      <w:r w:rsidRPr="00B27282">
        <w:rPr>
          <w:rStyle w:val="PenScreenTextChar"/>
        </w:rPr>
        <w:t xml:space="preserve"> logs</w:t>
      </w:r>
      <w:r>
        <w:t xml:space="preserve"> screenshot below.</w:t>
      </w:r>
    </w:p>
    <w:p w:rsidR="00CA3AE5" w:rsidRDefault="00DF7F66" w:rsidP="00CA3AE5">
      <w:pPr>
        <w:pStyle w:val="PenNumbered"/>
        <w:numPr>
          <w:ilvl w:val="0"/>
          <w:numId w:val="0"/>
        </w:numPr>
        <w:ind w:left="450"/>
      </w:pPr>
      <w:r>
        <w:rPr>
          <w:noProof/>
        </w:rPr>
        <w:drawing>
          <wp:inline distT="0" distB="0" distL="0" distR="0" wp14:anchorId="60251752" wp14:editId="09FC8633">
            <wp:extent cx="5943600" cy="132715"/>
            <wp:effectExtent l="19050" t="19050" r="19050" b="196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2715"/>
                    </a:xfrm>
                    <a:prstGeom prst="rect">
                      <a:avLst/>
                    </a:prstGeom>
                    <a:ln>
                      <a:solidFill>
                        <a:schemeClr val="accent1"/>
                      </a:solidFill>
                    </a:ln>
                  </pic:spPr>
                </pic:pic>
              </a:graphicData>
            </a:graphic>
          </wp:inline>
        </w:drawing>
      </w:r>
    </w:p>
    <w:p w:rsidR="001C2861" w:rsidRDefault="001C2861" w:rsidP="001C2861">
      <w:pPr>
        <w:pStyle w:val="PenNumbered"/>
        <w:ind w:left="450" w:hanging="450"/>
      </w:pPr>
      <w:r>
        <w:t xml:space="preserve">To fix the issue return to Pentaho and stop the </w:t>
      </w:r>
      <w:r w:rsidR="00FF6559">
        <w:rPr>
          <w:rStyle w:val="PenCodeLine"/>
        </w:rPr>
        <w:t>CDR-MapReduce-</w:t>
      </w:r>
      <w:proofErr w:type="spellStart"/>
      <w:r w:rsidR="00FF6559">
        <w:rPr>
          <w:rStyle w:val="PenCodeLine"/>
        </w:rPr>
        <w:t>BuildJob</w:t>
      </w:r>
      <w:proofErr w:type="spellEnd"/>
      <w:r w:rsidR="00FF6559">
        <w:t xml:space="preserve"> </w:t>
      </w:r>
      <w:r>
        <w:t>job by clicking the green stop icon.</w:t>
      </w:r>
    </w:p>
    <w:p w:rsidR="001C2861" w:rsidRDefault="00F136C9" w:rsidP="001C2861">
      <w:pPr>
        <w:pStyle w:val="PenNumbered"/>
        <w:numPr>
          <w:ilvl w:val="0"/>
          <w:numId w:val="0"/>
        </w:numPr>
        <w:ind w:left="450"/>
      </w:pPr>
      <w:r>
        <w:rPr>
          <w:noProof/>
        </w:rPr>
        <w:drawing>
          <wp:inline distT="0" distB="0" distL="0" distR="0" wp14:anchorId="02D8213A" wp14:editId="387F6F69">
            <wp:extent cx="533333" cy="266667"/>
            <wp:effectExtent l="19050" t="19050" r="19685" b="196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333" cy="266667"/>
                    </a:xfrm>
                    <a:prstGeom prst="rect">
                      <a:avLst/>
                    </a:prstGeom>
                    <a:ln>
                      <a:solidFill>
                        <a:schemeClr val="accent1"/>
                      </a:solidFill>
                    </a:ln>
                  </pic:spPr>
                </pic:pic>
              </a:graphicData>
            </a:graphic>
          </wp:inline>
        </w:drawing>
      </w:r>
    </w:p>
    <w:p w:rsidR="001C2861" w:rsidRDefault="00FF6559" w:rsidP="001C2861">
      <w:pPr>
        <w:pStyle w:val="PenNumbered"/>
        <w:ind w:left="450" w:hanging="450"/>
      </w:pPr>
      <w:r>
        <w:t xml:space="preserve">Return to your </w:t>
      </w:r>
      <w:r>
        <w:rPr>
          <w:rStyle w:val="PenCodeLine"/>
        </w:rPr>
        <w:t>CDR</w:t>
      </w:r>
      <w:r w:rsidRPr="008574C4">
        <w:rPr>
          <w:rStyle w:val="PenCodeLine"/>
        </w:rPr>
        <w:t>–</w:t>
      </w:r>
      <w:proofErr w:type="spellStart"/>
      <w:r>
        <w:rPr>
          <w:rStyle w:val="PenCodeLine"/>
        </w:rPr>
        <w:t>Mapper</w:t>
      </w:r>
      <w:r w:rsidRPr="008574C4">
        <w:rPr>
          <w:rStyle w:val="PenCodeLine"/>
        </w:rPr>
        <w:t>.ktr</w:t>
      </w:r>
      <w:proofErr w:type="spellEnd"/>
      <w:r>
        <w:t xml:space="preserve"> transformation and fix the area code spelling in the </w:t>
      </w:r>
      <w:r w:rsidRPr="00FF6559">
        <w:rPr>
          <w:rStyle w:val="PenScreenTextChar"/>
        </w:rPr>
        <w:t>Replace Nulls</w:t>
      </w:r>
      <w:r>
        <w:t xml:space="preserve"> step.</w:t>
      </w:r>
    </w:p>
    <w:p w:rsidR="00B27282" w:rsidRDefault="00B27282" w:rsidP="002D2D34">
      <w:pPr>
        <w:pStyle w:val="PenNumbered"/>
        <w:numPr>
          <w:ilvl w:val="0"/>
          <w:numId w:val="0"/>
        </w:numPr>
      </w:pPr>
    </w:p>
    <w:p w:rsidR="00FD7D53" w:rsidRDefault="00146886" w:rsidP="00FD7D53">
      <w:pPr>
        <w:pStyle w:val="PenNumbered"/>
        <w:numPr>
          <w:ilvl w:val="0"/>
          <w:numId w:val="0"/>
        </w:numPr>
      </w:pPr>
      <w:r>
        <w:t xml:space="preserve">Congratulations, you have just </w:t>
      </w:r>
      <w:r w:rsidR="001B3549">
        <w:t>completed</w:t>
      </w:r>
      <w:r w:rsidR="002D2D34">
        <w:t xml:space="preserve"> the Data Warehouse Optimization Use Case!</w:t>
      </w:r>
      <w:r w:rsidR="004F0248">
        <w:t xml:space="preserve">  This use case </w:t>
      </w:r>
      <w:r w:rsidR="00CA243E">
        <w:t>is</w:t>
      </w:r>
      <w:r w:rsidR="004F0248">
        <w:t xml:space="preserve"> designed to show a </w:t>
      </w:r>
      <w:r w:rsidR="00CA243E">
        <w:t>development</w:t>
      </w:r>
      <w:r w:rsidR="004F0248">
        <w:t xml:space="preserve"> pattern for processing historical CDR data in Hadoop.</w:t>
      </w:r>
      <w:r w:rsidR="00CB3699">
        <w:t xml:space="preserve">  The next use case, Streamlined Data Refinery, extends the use of Hadoop as a central processing hub for new sources of data that do not necessarily reside in an existing data warehouse.</w:t>
      </w:r>
    </w:p>
    <w:p w:rsidR="00FD7D53" w:rsidRDefault="00FD7D53">
      <w:pPr>
        <w:rPr>
          <w:rFonts w:cs="Arial Narrow"/>
          <w:color w:val="333E48"/>
          <w:sz w:val="22"/>
          <w:szCs w:val="22"/>
        </w:rPr>
      </w:pPr>
      <w:r>
        <w:br w:type="page"/>
      </w:r>
    </w:p>
    <w:p w:rsidR="00C161BF" w:rsidRDefault="00C161BF" w:rsidP="00FD7D53">
      <w:pPr>
        <w:pStyle w:val="PenNumbered"/>
        <w:numPr>
          <w:ilvl w:val="0"/>
          <w:numId w:val="0"/>
        </w:numPr>
        <w:sectPr w:rsidR="00C161BF" w:rsidSect="000C5CFB">
          <w:headerReference w:type="default" r:id="rId77"/>
          <w:headerReference w:type="first" r:id="rId78"/>
          <w:pgSz w:w="12240" w:h="15840"/>
          <w:pgMar w:top="1440" w:right="1440" w:bottom="1440" w:left="1440" w:header="634" w:footer="0" w:gutter="0"/>
          <w:cols w:space="720"/>
          <w:titlePg/>
          <w:docGrid w:linePitch="326"/>
        </w:sectPr>
      </w:pPr>
    </w:p>
    <w:p w:rsidR="00FB2D91" w:rsidRPr="002404E4" w:rsidRDefault="00FB2D91" w:rsidP="00FB2D91">
      <w:pPr>
        <w:pStyle w:val="PenHeadline"/>
      </w:pPr>
      <w:bookmarkStart w:id="372" w:name="_Toc448237704"/>
      <w:r>
        <w:lastRenderedPageBreak/>
        <w:t>Streamlined Data Refinery Use Case</w:t>
      </w:r>
      <w:bookmarkEnd w:id="372"/>
      <w:r>
        <w:tab/>
      </w:r>
    </w:p>
    <w:p w:rsidR="00FB2D91" w:rsidRDefault="00FB2D91" w:rsidP="00FB2D91">
      <w:pPr>
        <w:pStyle w:val="PenHeading4"/>
      </w:pPr>
      <w:bookmarkStart w:id="373" w:name="_Toc402772292"/>
      <w:bookmarkStart w:id="374" w:name="_Toc402950409"/>
      <w:bookmarkStart w:id="375" w:name="_Toc416863998"/>
      <w:bookmarkStart w:id="376" w:name="_Toc448237705"/>
      <w:r>
        <w:t>What is it?</w:t>
      </w:r>
      <w:bookmarkEnd w:id="373"/>
      <w:bookmarkEnd w:id="374"/>
      <w:bookmarkEnd w:id="375"/>
      <w:bookmarkEnd w:id="376"/>
    </w:p>
    <w:p w:rsidR="004D1A1F" w:rsidRDefault="004D1A1F" w:rsidP="004D1A1F">
      <w:pPr>
        <w:pStyle w:val="PenBulleted1"/>
      </w:pPr>
      <w:r>
        <w:t>Streamlined Data Refinery (SDR) is a</w:t>
      </w:r>
      <w:r w:rsidRPr="00B534B3">
        <w:t xml:space="preserve">n agile data integration process that includes transformation steps and tools </w:t>
      </w:r>
      <w:r>
        <w:t>to</w:t>
      </w:r>
      <w:r w:rsidRPr="00B534B3">
        <w:t xml:space="preserve"> enable data processing on a low late</w:t>
      </w:r>
      <w:r>
        <w:t>ncy data store, such as Hadoop.</w:t>
      </w:r>
    </w:p>
    <w:p w:rsidR="00B534B3" w:rsidRPr="00B534B3" w:rsidRDefault="00B534B3" w:rsidP="00B534B3">
      <w:pPr>
        <w:pStyle w:val="PenBulleted1"/>
      </w:pPr>
      <w:r w:rsidRPr="00B534B3">
        <w:t>Traditional extract, transform and load (ETL) processes can no longer cope with the</w:t>
      </w:r>
      <w:r>
        <w:t xml:space="preserve"> </w:t>
      </w:r>
      <w:r w:rsidRPr="00B534B3">
        <w:t>variety and volume of data that need to be incorporated in analytics because they</w:t>
      </w:r>
      <w:r>
        <w:t xml:space="preserve"> </w:t>
      </w:r>
      <w:r w:rsidRPr="00B534B3">
        <w:t>are designed for top-down development processes.</w:t>
      </w:r>
    </w:p>
    <w:p w:rsidR="00FB2D91" w:rsidRDefault="004D1A1F" w:rsidP="00B534B3">
      <w:pPr>
        <w:pStyle w:val="PenBulleted1"/>
      </w:pPr>
      <w:r>
        <w:t>SDR i</w:t>
      </w:r>
      <w:r w:rsidR="00B534B3" w:rsidRPr="00B534B3">
        <w:t>ncludes self-service analytics along with an analytic database for high speed</w:t>
      </w:r>
      <w:r w:rsidR="00B534B3">
        <w:t xml:space="preserve"> data querying and visualization</w:t>
      </w:r>
      <w:r w:rsidR="00FB2D91" w:rsidRPr="00FF017A">
        <w:t>.</w:t>
      </w:r>
    </w:p>
    <w:p w:rsidR="00FB2D91" w:rsidRDefault="00FB2D91" w:rsidP="00FB2D91">
      <w:pPr>
        <w:pStyle w:val="PenHeading4"/>
      </w:pPr>
      <w:bookmarkStart w:id="377" w:name="_Toc402772293"/>
      <w:bookmarkStart w:id="378" w:name="_Toc402950410"/>
      <w:bookmarkStart w:id="379" w:name="_Toc416863999"/>
      <w:bookmarkStart w:id="380" w:name="_Toc448237706"/>
      <w:r>
        <w:t>Why do it?</w:t>
      </w:r>
      <w:bookmarkEnd w:id="377"/>
      <w:bookmarkEnd w:id="378"/>
      <w:bookmarkEnd w:id="379"/>
      <w:bookmarkEnd w:id="380"/>
    </w:p>
    <w:p w:rsidR="00B534B3" w:rsidRPr="00B534B3" w:rsidRDefault="00B534B3" w:rsidP="00B534B3">
      <w:pPr>
        <w:pStyle w:val="PenBulleted1"/>
        <w:rPr>
          <w:bCs/>
        </w:rPr>
      </w:pPr>
      <w:r w:rsidRPr="00B534B3">
        <w:rPr>
          <w:bCs/>
        </w:rPr>
        <w:t>Provide business users insight into all data in a timely fashion, including diverse</w:t>
      </w:r>
      <w:r>
        <w:rPr>
          <w:bCs/>
        </w:rPr>
        <w:t xml:space="preserve"> </w:t>
      </w:r>
      <w:r w:rsidRPr="00B534B3">
        <w:rPr>
          <w:bCs/>
        </w:rPr>
        <w:t>sources at high volume.</w:t>
      </w:r>
    </w:p>
    <w:p w:rsidR="00B534B3" w:rsidRPr="00B534B3" w:rsidRDefault="00B534B3" w:rsidP="00B534B3">
      <w:pPr>
        <w:pStyle w:val="PenBulleted1"/>
        <w:rPr>
          <w:bCs/>
        </w:rPr>
      </w:pPr>
      <w:r w:rsidRPr="00B534B3">
        <w:rPr>
          <w:bCs/>
        </w:rPr>
        <w:t>Engineer new data sets for predictive analytics more quickly thanks to rapid ingestion</w:t>
      </w:r>
      <w:r>
        <w:rPr>
          <w:bCs/>
        </w:rPr>
        <w:t xml:space="preserve"> </w:t>
      </w:r>
      <w:r w:rsidRPr="00B534B3">
        <w:rPr>
          <w:bCs/>
        </w:rPr>
        <w:t>and powerful processing.</w:t>
      </w:r>
    </w:p>
    <w:p w:rsidR="00B534B3" w:rsidRPr="00B534B3" w:rsidRDefault="00B534B3" w:rsidP="00B534B3">
      <w:pPr>
        <w:pStyle w:val="PenBulleted1"/>
        <w:rPr>
          <w:bCs/>
        </w:rPr>
      </w:pPr>
      <w:r w:rsidRPr="00B534B3">
        <w:rPr>
          <w:bCs/>
        </w:rPr>
        <w:t>Scale ETL and data management cost savings by utilizing the right technology</w:t>
      </w:r>
      <w:r>
        <w:rPr>
          <w:bCs/>
        </w:rPr>
        <w:t xml:space="preserve"> </w:t>
      </w:r>
      <w:r w:rsidRPr="00B534B3">
        <w:rPr>
          <w:bCs/>
        </w:rPr>
        <w:t>for the most appropriate purpose.</w:t>
      </w:r>
    </w:p>
    <w:p w:rsidR="00FB2D91" w:rsidRDefault="00B534B3" w:rsidP="00B534B3">
      <w:pPr>
        <w:pStyle w:val="PenBulleted1"/>
        <w:rPr>
          <w:bCs/>
        </w:rPr>
      </w:pPr>
      <w:r w:rsidRPr="00B534B3">
        <w:rPr>
          <w:bCs/>
        </w:rPr>
        <w:t>Logical next step from Data Warehouse Optimization use case.</w:t>
      </w:r>
    </w:p>
    <w:p w:rsidR="00B534B3" w:rsidRDefault="00B534B3" w:rsidP="00B534B3">
      <w:pPr>
        <w:pStyle w:val="PenBulleted1"/>
        <w:numPr>
          <w:ilvl w:val="0"/>
          <w:numId w:val="0"/>
        </w:numPr>
        <w:ind w:left="288"/>
        <w:rPr>
          <w:bCs/>
        </w:rPr>
      </w:pPr>
    </w:p>
    <w:p w:rsidR="00B534B3" w:rsidRDefault="00B534B3" w:rsidP="00B534B3">
      <w:pPr>
        <w:pStyle w:val="PenBulleted1"/>
        <w:numPr>
          <w:ilvl w:val="0"/>
          <w:numId w:val="0"/>
        </w:numPr>
        <w:ind w:left="288"/>
        <w:rPr>
          <w:bCs/>
        </w:rPr>
      </w:pPr>
      <w:r>
        <w:rPr>
          <w:noProof/>
        </w:rPr>
        <w:drawing>
          <wp:inline distT="0" distB="0" distL="0" distR="0" wp14:anchorId="0BE1D19D" wp14:editId="71331C92">
            <wp:extent cx="3642360" cy="2589957"/>
            <wp:effectExtent l="19050" t="19050" r="15240" b="203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0079" cy="2595446"/>
                    </a:xfrm>
                    <a:prstGeom prst="rect">
                      <a:avLst/>
                    </a:prstGeom>
                    <a:ln>
                      <a:solidFill>
                        <a:schemeClr val="accent1"/>
                      </a:solidFill>
                    </a:ln>
                  </pic:spPr>
                </pic:pic>
              </a:graphicData>
            </a:graphic>
          </wp:inline>
        </w:drawing>
      </w:r>
    </w:p>
    <w:p w:rsidR="00FB2D91" w:rsidRPr="00BC0B7C" w:rsidRDefault="00FB2D91" w:rsidP="00FB2D91">
      <w:pPr>
        <w:pStyle w:val="PenHeading4"/>
        <w:rPr>
          <w:rFonts w:eastAsiaTheme="minorHAnsi" w:cs="Arial Narrow"/>
          <w:b w:val="0"/>
          <w:bCs w:val="0"/>
          <w:color w:val="1D1D1D"/>
          <w:sz w:val="22"/>
          <w:szCs w:val="22"/>
        </w:rPr>
      </w:pPr>
      <w:bookmarkStart w:id="381" w:name="_Toc402772294"/>
      <w:bookmarkStart w:id="382" w:name="_Toc402950411"/>
      <w:bookmarkStart w:id="383" w:name="_Toc416864000"/>
      <w:bookmarkStart w:id="384" w:name="_Toc448237707"/>
      <w:r>
        <w:t>Value of Pentaho</w:t>
      </w:r>
      <w:bookmarkEnd w:id="381"/>
      <w:bookmarkEnd w:id="382"/>
      <w:bookmarkEnd w:id="383"/>
      <w:bookmarkEnd w:id="384"/>
    </w:p>
    <w:p w:rsidR="00B534B3" w:rsidRPr="00B534B3" w:rsidRDefault="00B534B3" w:rsidP="00B534B3">
      <w:pPr>
        <w:pStyle w:val="PenBulleted1"/>
        <w:rPr>
          <w:bCs/>
        </w:rPr>
      </w:pPr>
      <w:r w:rsidRPr="00B534B3">
        <w:rPr>
          <w:b/>
          <w:bCs/>
        </w:rPr>
        <w:t>Data Collaboration</w:t>
      </w:r>
      <w:r w:rsidRPr="00B534B3">
        <w:rPr>
          <w:bCs/>
        </w:rPr>
        <w:t>: Using Pentaho Data Integration (PDI), a data developer and</w:t>
      </w:r>
      <w:r>
        <w:rPr>
          <w:bCs/>
        </w:rPr>
        <w:t xml:space="preserve"> </w:t>
      </w:r>
      <w:r w:rsidRPr="00B534B3">
        <w:rPr>
          <w:bCs/>
        </w:rPr>
        <w:t>business analyst can collaborate in real-time on the creation of new data sets using</w:t>
      </w:r>
      <w:r>
        <w:rPr>
          <w:bCs/>
        </w:rPr>
        <w:t xml:space="preserve"> </w:t>
      </w:r>
      <w:r w:rsidRPr="00B534B3">
        <w:rPr>
          <w:bCs/>
        </w:rPr>
        <w:t>one product for both data engineering and data visualization.</w:t>
      </w:r>
    </w:p>
    <w:p w:rsidR="00B534B3" w:rsidRPr="00B534B3" w:rsidRDefault="00B534B3" w:rsidP="00B534B3">
      <w:pPr>
        <w:pStyle w:val="PenBulleted1"/>
        <w:rPr>
          <w:bCs/>
        </w:rPr>
      </w:pPr>
      <w:r w:rsidRPr="00B534B3">
        <w:rPr>
          <w:b/>
          <w:bCs/>
        </w:rPr>
        <w:t>Staff savings &amp; productivity</w:t>
      </w:r>
      <w:r w:rsidRPr="00B534B3">
        <w:rPr>
          <w:bCs/>
        </w:rPr>
        <w:t>: Pentaho provides a simpl</w:t>
      </w:r>
      <w:r>
        <w:rPr>
          <w:bCs/>
        </w:rPr>
        <w:t xml:space="preserve">e mechanism for creating visual </w:t>
      </w:r>
      <w:r w:rsidRPr="00B534B3">
        <w:rPr>
          <w:bCs/>
        </w:rPr>
        <w:t>map</w:t>
      </w:r>
      <w:r>
        <w:rPr>
          <w:bCs/>
        </w:rPr>
        <w:t xml:space="preserve"> r</w:t>
      </w:r>
      <w:r w:rsidRPr="00B534B3">
        <w:rPr>
          <w:bCs/>
        </w:rPr>
        <w:t>educe jobs along with Big Data integration which means data developers can</w:t>
      </w:r>
      <w:r>
        <w:rPr>
          <w:bCs/>
        </w:rPr>
        <w:t xml:space="preserve"> </w:t>
      </w:r>
      <w:r w:rsidRPr="00B534B3">
        <w:rPr>
          <w:bCs/>
        </w:rPr>
        <w:t>move and process data between Hadoop and a variety of other sources and systems</w:t>
      </w:r>
      <w:r>
        <w:rPr>
          <w:bCs/>
        </w:rPr>
        <w:t xml:space="preserve"> </w:t>
      </w:r>
      <w:r w:rsidRPr="00B534B3">
        <w:rPr>
          <w:bCs/>
        </w:rPr>
        <w:t>easily and efficiently.</w:t>
      </w:r>
    </w:p>
    <w:p w:rsidR="00B534B3" w:rsidRPr="00B534B3" w:rsidRDefault="00B534B3" w:rsidP="00B534B3">
      <w:pPr>
        <w:pStyle w:val="PenBulleted1"/>
        <w:rPr>
          <w:bCs/>
        </w:rPr>
      </w:pPr>
      <w:r w:rsidRPr="00B534B3">
        <w:rPr>
          <w:b/>
          <w:bCs/>
        </w:rPr>
        <w:lastRenderedPageBreak/>
        <w:t>Complete Solution</w:t>
      </w:r>
      <w:r w:rsidRPr="00B534B3">
        <w:rPr>
          <w:bCs/>
        </w:rPr>
        <w:t>: Broad data integration to accommod</w:t>
      </w:r>
      <w:r>
        <w:rPr>
          <w:bCs/>
        </w:rPr>
        <w:t xml:space="preserve">ate existing architectures plus </w:t>
      </w:r>
      <w:r w:rsidRPr="00B534B3">
        <w:rPr>
          <w:bCs/>
        </w:rPr>
        <w:t>a powerful array of self-service analytics and visualizations for all end users, whether</w:t>
      </w:r>
      <w:r>
        <w:rPr>
          <w:bCs/>
        </w:rPr>
        <w:t xml:space="preserve"> </w:t>
      </w:r>
      <w:r w:rsidRPr="00B534B3">
        <w:rPr>
          <w:bCs/>
        </w:rPr>
        <w:t>they be business users, analysts, and/or data scientists!</w:t>
      </w:r>
    </w:p>
    <w:p w:rsidR="00FB2D91" w:rsidRPr="00B534B3" w:rsidRDefault="00B534B3" w:rsidP="00B534B3">
      <w:pPr>
        <w:pStyle w:val="PenBulleted1"/>
        <w:rPr>
          <w:bCs/>
        </w:rPr>
      </w:pPr>
      <w:r w:rsidRPr="00B534B3">
        <w:rPr>
          <w:b/>
          <w:bCs/>
        </w:rPr>
        <w:t>Time to value</w:t>
      </w:r>
      <w:r w:rsidRPr="00B534B3">
        <w:rPr>
          <w:bCs/>
        </w:rPr>
        <w:t>: Significantly reduce development</w:t>
      </w:r>
      <w:r>
        <w:rPr>
          <w:bCs/>
        </w:rPr>
        <w:t xml:space="preserve"> time for </w:t>
      </w:r>
      <w:r w:rsidR="004D1A1F">
        <w:rPr>
          <w:bCs/>
        </w:rPr>
        <w:t>M</w:t>
      </w:r>
      <w:r>
        <w:rPr>
          <w:bCs/>
        </w:rPr>
        <w:t xml:space="preserve">apReduce by 15x over </w:t>
      </w:r>
      <w:r w:rsidRPr="00B534B3">
        <w:rPr>
          <w:bCs/>
        </w:rPr>
        <w:t>typical hand</w:t>
      </w:r>
      <w:r w:rsidR="004D1A1F">
        <w:rPr>
          <w:bCs/>
        </w:rPr>
        <w:t xml:space="preserve"> </w:t>
      </w:r>
      <w:r w:rsidRPr="00B534B3">
        <w:rPr>
          <w:bCs/>
        </w:rPr>
        <w:t>coding and scripting processes.</w:t>
      </w:r>
    </w:p>
    <w:p w:rsidR="00FB2D91" w:rsidRPr="00BC0B7C" w:rsidRDefault="00FB2D91" w:rsidP="00FB2D91">
      <w:pPr>
        <w:pStyle w:val="PenHeading4"/>
        <w:rPr>
          <w:rFonts w:eastAsiaTheme="minorHAnsi" w:cs="Arial Narrow"/>
          <w:b w:val="0"/>
          <w:bCs w:val="0"/>
          <w:color w:val="1D1D1D"/>
          <w:sz w:val="22"/>
          <w:szCs w:val="22"/>
        </w:rPr>
      </w:pPr>
      <w:bookmarkStart w:id="385" w:name="_Toc402772295"/>
      <w:bookmarkStart w:id="386" w:name="_Toc402950412"/>
      <w:bookmarkStart w:id="387" w:name="_Toc416864001"/>
      <w:bookmarkStart w:id="388" w:name="_Toc448237708"/>
      <w:r>
        <w:t>Pentaho components used in this workshop</w:t>
      </w:r>
      <w:bookmarkEnd w:id="385"/>
      <w:bookmarkEnd w:id="386"/>
      <w:bookmarkEnd w:id="387"/>
      <w:bookmarkEnd w:id="388"/>
    </w:p>
    <w:p w:rsidR="00FB2D91" w:rsidRPr="00F86A8C" w:rsidRDefault="00FB2D91" w:rsidP="00FB2D91">
      <w:pPr>
        <w:pStyle w:val="PenNoteTitleNumbered"/>
      </w:pPr>
      <w:r w:rsidRPr="00F86A8C">
        <w:t>Pentaho Data Integration (PDI)</w:t>
      </w:r>
    </w:p>
    <w:p w:rsidR="00FB2D91" w:rsidRDefault="00FB2D91" w:rsidP="00FB2D91">
      <w:pPr>
        <w:pStyle w:val="PenNoteTitleNumbered"/>
      </w:pPr>
      <w:r>
        <w:t>Pentaho Analyzer</w:t>
      </w:r>
    </w:p>
    <w:p w:rsidR="00FB2D91" w:rsidRPr="00F86A8C" w:rsidRDefault="00FB2D91" w:rsidP="00FB2D91">
      <w:pPr>
        <w:pStyle w:val="PenTableBody"/>
      </w:pPr>
    </w:p>
    <w:p w:rsidR="00FB2D91" w:rsidRDefault="00FB2D91" w:rsidP="00FB2D91">
      <w:pPr>
        <w:pStyle w:val="PenHeading4"/>
      </w:pPr>
      <w:bookmarkStart w:id="389" w:name="_Toc402772296"/>
      <w:bookmarkStart w:id="390" w:name="_Toc402950413"/>
      <w:bookmarkStart w:id="391" w:name="_Toc416864002"/>
      <w:bookmarkStart w:id="392" w:name="_Toc448237709"/>
      <w:r>
        <w:t>What you will accomplish in this workshop</w:t>
      </w:r>
      <w:bookmarkEnd w:id="389"/>
      <w:bookmarkEnd w:id="390"/>
      <w:bookmarkEnd w:id="391"/>
      <w:bookmarkEnd w:id="392"/>
    </w:p>
    <w:p w:rsidR="00FB2D91" w:rsidRDefault="00FB2D91" w:rsidP="00FB2D91">
      <w:pPr>
        <w:pStyle w:val="PenBulleted1"/>
      </w:pPr>
      <w:r>
        <w:t xml:space="preserve">Part 1 – </w:t>
      </w:r>
      <w:r w:rsidR="000D65EB" w:rsidRPr="000D65EB">
        <w:t>Use PDI and Impala to process data in Hadoop</w:t>
      </w:r>
      <w:r w:rsidR="002F3E85">
        <w:t xml:space="preserve"> (2 exercises)</w:t>
      </w:r>
    </w:p>
    <w:p w:rsidR="00FB2D91" w:rsidRDefault="00FB2D91" w:rsidP="00FB2D91">
      <w:pPr>
        <w:pStyle w:val="PenBulleted1"/>
      </w:pPr>
      <w:r w:rsidRPr="00170755">
        <w:t xml:space="preserve">Part 2 – </w:t>
      </w:r>
      <w:r w:rsidR="000D65EB">
        <w:t xml:space="preserve">Explore data in </w:t>
      </w:r>
      <w:r w:rsidR="001B5162">
        <w:t xml:space="preserve">PostgreSQL </w:t>
      </w:r>
      <w:r w:rsidR="000D65EB">
        <w:t>with Pentaho Analyzer</w:t>
      </w:r>
      <w:r w:rsidR="002F3E85">
        <w:t xml:space="preserve"> (2 exercises)</w:t>
      </w:r>
    </w:p>
    <w:p w:rsidR="00FB2D91" w:rsidRPr="00F20AB6" w:rsidRDefault="00FB2D91" w:rsidP="00F20AB6">
      <w:pPr>
        <w:rPr>
          <w:rFonts w:cs="Arial Narrow"/>
          <w:color w:val="1D1D1D"/>
          <w:sz w:val="22"/>
          <w:szCs w:val="22"/>
        </w:rPr>
      </w:pPr>
      <w:r>
        <w:br w:type="page"/>
      </w:r>
    </w:p>
    <w:p w:rsidR="00FB2D91" w:rsidRDefault="00FB2D91" w:rsidP="00FB2D91">
      <w:pPr>
        <w:pStyle w:val="PenHeading2"/>
      </w:pPr>
      <w:bookmarkStart w:id="393" w:name="_Toc448237710"/>
      <w:r>
        <w:lastRenderedPageBreak/>
        <w:t xml:space="preserve">Part 1: </w:t>
      </w:r>
      <w:r w:rsidR="006012A0">
        <w:t>Use PDI and Impala to process data in Hadoop</w:t>
      </w:r>
      <w:bookmarkEnd w:id="393"/>
    </w:p>
    <w:p w:rsidR="00A95B46" w:rsidRDefault="00A95B46" w:rsidP="00A95B46">
      <w:pPr>
        <w:pStyle w:val="PenBody"/>
      </w:pPr>
      <w:r w:rsidRPr="00242401">
        <w:t xml:space="preserve">Now that </w:t>
      </w:r>
      <w:r>
        <w:t>you have</w:t>
      </w:r>
      <w:r w:rsidRPr="00242401">
        <w:t xml:space="preserve"> moved </w:t>
      </w:r>
      <w:r>
        <w:t>the CDR data</w:t>
      </w:r>
      <w:r w:rsidRPr="00242401">
        <w:t xml:space="preserve"> to </w:t>
      </w:r>
      <w:r>
        <w:t>HDFS, the next step is to look for other sources of data to</w:t>
      </w:r>
      <w:r w:rsidRPr="00242401">
        <w:t xml:space="preserve"> take advantage of Hadoop</w:t>
      </w:r>
      <w:r>
        <w:t>’s</w:t>
      </w:r>
      <w:r w:rsidRPr="00242401">
        <w:t xml:space="preserve"> </w:t>
      </w:r>
      <w:r>
        <w:t>processing power</w:t>
      </w:r>
      <w:r w:rsidRPr="00242401">
        <w:t>.  Geo-location data feeds</w:t>
      </w:r>
      <w:r>
        <w:t xml:space="preserve"> from smart phones</w:t>
      </w:r>
      <w:r w:rsidRPr="00242401">
        <w:t xml:space="preserve"> </w:t>
      </w:r>
      <w:r>
        <w:t>have traditionally been expensive and difficult to process, but with Hadoop this data can be processed using a streamlined data refinery architecture.</w:t>
      </w:r>
      <w:r w:rsidRPr="00242401">
        <w:t xml:space="preserve">  </w:t>
      </w:r>
      <w:r>
        <w:t>D</w:t>
      </w:r>
      <w:r w:rsidRPr="00242401">
        <w:t>evices register their location periodically</w:t>
      </w:r>
      <w:r>
        <w:t xml:space="preserve"> on the wireless network</w:t>
      </w:r>
      <w:r w:rsidRPr="00242401">
        <w:t xml:space="preserve">.  Now instead of estimating the caller's location by an area code lookup, we can more accurately track their location by their geo-location at the time </w:t>
      </w:r>
      <w:r>
        <w:t>a</w:t>
      </w:r>
      <w:r w:rsidRPr="00242401">
        <w:t xml:space="preserve"> phone call was made.</w:t>
      </w:r>
    </w:p>
    <w:p w:rsidR="00A95B46" w:rsidRDefault="00A95B46" w:rsidP="00A95B46">
      <w:pPr>
        <w:pStyle w:val="PenBody"/>
      </w:pPr>
      <w:r>
        <w:t xml:space="preserve">Part 1 of the SDR Use Case includes exercises showcasing how to use Impala to </w:t>
      </w:r>
      <w:r>
        <w:rPr>
          <w:rStyle w:val="resultoftext"/>
        </w:rPr>
        <w:t xml:space="preserve">join data from multiple tables and load the blended data to both Hadoop and PostgreSQL.  </w:t>
      </w:r>
      <w:r>
        <w:t xml:space="preserve">The first exercise steps you through the process of creating a PDI job to execute a transformation for loading geo-location data to HDFS and creating an Impala table.  The second exercise takes </w:t>
      </w:r>
      <w:r w:rsidRPr="00A42023">
        <w:t xml:space="preserve">advantage of </w:t>
      </w:r>
      <w:r>
        <w:t>Impala queries</w:t>
      </w:r>
      <w:r w:rsidRPr="00A42023">
        <w:t xml:space="preserve"> to </w:t>
      </w:r>
      <w:r>
        <w:t>join two tables into a combined data set.  This combined set is saved into Impala first and then loaded to a PostgreSQL database to enable high performance OLAP analysis on the combined data.  The combined data is stored in two places to illustrate the flexibility of PDI to orchestrate data into multiple target locations.</w:t>
      </w:r>
    </w:p>
    <w:p w:rsidR="00A95B46" w:rsidRDefault="00A95B46" w:rsidP="00A95B46">
      <w:pPr>
        <w:pStyle w:val="PenHeading5"/>
      </w:pPr>
      <w:r>
        <w:t>PDI Exercise 1: Create a job to load data to HDFS and Impala</w:t>
      </w:r>
    </w:p>
    <w:p w:rsidR="00A95B46" w:rsidRDefault="00A95B46" w:rsidP="00A95B46">
      <w:pPr>
        <w:pStyle w:val="PenNumbered"/>
        <w:numPr>
          <w:ilvl w:val="0"/>
          <w:numId w:val="0"/>
        </w:numPr>
      </w:pPr>
      <w:r>
        <w:t>This first exercise steps you through the process of creating a PDI job to execute a transformation for loading data to HDFS and creating an Impala table for querying with SQL.</w:t>
      </w:r>
    </w:p>
    <w:p w:rsidR="00A95B46" w:rsidRDefault="00A95B46" w:rsidP="00A95B46">
      <w:pPr>
        <w:pStyle w:val="PenNumbered"/>
        <w:numPr>
          <w:ilvl w:val="0"/>
          <w:numId w:val="0"/>
        </w:numPr>
      </w:pPr>
    </w:p>
    <w:p w:rsidR="00A95B46" w:rsidRPr="006012A0" w:rsidRDefault="00A95B46" w:rsidP="00A95B46">
      <w:pPr>
        <w:pStyle w:val="PenNumbered"/>
        <w:numPr>
          <w:ilvl w:val="0"/>
          <w:numId w:val="5"/>
        </w:numPr>
        <w:ind w:left="450" w:hanging="450"/>
        <w:rPr>
          <w:rStyle w:val="PenScreenTextChar"/>
          <w:b w:val="0"/>
          <w:color w:val="333E48"/>
        </w:rPr>
      </w:pPr>
      <w:r>
        <w:t xml:space="preserve">From the main menu choose </w:t>
      </w:r>
      <w:r w:rsidRPr="00996A46">
        <w:rPr>
          <w:rStyle w:val="PenScreenTextChar"/>
        </w:rPr>
        <w:t xml:space="preserve">File | New | </w:t>
      </w:r>
      <w:r>
        <w:rPr>
          <w:rStyle w:val="PenScreenTextChar"/>
        </w:rPr>
        <w:t>Job</w:t>
      </w:r>
    </w:p>
    <w:p w:rsidR="00A95B46" w:rsidRDefault="00A95B46" w:rsidP="00A95B46">
      <w:pPr>
        <w:pStyle w:val="PenNumbered"/>
        <w:numPr>
          <w:ilvl w:val="0"/>
          <w:numId w:val="5"/>
        </w:numPr>
        <w:ind w:left="450" w:hanging="450"/>
      </w:pPr>
      <w:r>
        <w:t xml:space="preserve">From the </w:t>
      </w:r>
      <w:r w:rsidRPr="006012A0">
        <w:rPr>
          <w:b/>
          <w:color w:val="1F497D" w:themeColor="text2"/>
        </w:rPr>
        <w:t>File</w:t>
      </w:r>
      <w:r>
        <w:t xml:space="preserve"> menu, choose </w:t>
      </w:r>
      <w:r w:rsidRPr="006012A0">
        <w:rPr>
          <w:b/>
          <w:color w:val="1F497D" w:themeColor="text2"/>
        </w:rPr>
        <w:t>Save</w:t>
      </w:r>
      <w:r>
        <w:t>.</w:t>
      </w:r>
    </w:p>
    <w:p w:rsidR="00A95B46" w:rsidRDefault="00A95B46" w:rsidP="00A95B46">
      <w:pPr>
        <w:pStyle w:val="PenNumbered"/>
        <w:numPr>
          <w:ilvl w:val="0"/>
          <w:numId w:val="5"/>
        </w:numPr>
        <w:ind w:left="450" w:hanging="450"/>
      </w:pPr>
      <w:r>
        <w:t xml:space="preserve">In the Name field, specify </w:t>
      </w:r>
      <w:proofErr w:type="spellStart"/>
      <w:r>
        <w:rPr>
          <w:rStyle w:val="PenCodeLine"/>
        </w:rPr>
        <w:t>SDR_GeoLocatio</w:t>
      </w:r>
      <w:r w:rsidRPr="006012A0">
        <w:rPr>
          <w:rStyle w:val="PenCodeLine"/>
        </w:rPr>
        <w:t>n_Impala_Job</w:t>
      </w:r>
      <w:proofErr w:type="spellEnd"/>
      <w:r>
        <w:t xml:space="preserve"> and save to this directory: </w:t>
      </w:r>
      <w:r w:rsidR="00F9132D">
        <w:rPr>
          <w:rFonts w:ascii="Courier New" w:hAnsi="Courier New" w:cs="Courier New"/>
        </w:rPr>
        <w:t>/pentaho/shared_content</w:t>
      </w:r>
      <w:r w:rsidRPr="006012A0">
        <w:rPr>
          <w:rFonts w:ascii="Courier New" w:hAnsi="Courier New" w:cs="Courier New"/>
        </w:rPr>
        <w:t>/WorkshopTraining/student_files/02_data_refinery</w:t>
      </w:r>
      <w:r>
        <w:t>.</w:t>
      </w:r>
    </w:p>
    <w:p w:rsidR="00A95B46" w:rsidRDefault="00A95B46" w:rsidP="00A95B46">
      <w:pPr>
        <w:pStyle w:val="PenNumbered"/>
        <w:numPr>
          <w:ilvl w:val="0"/>
          <w:numId w:val="5"/>
        </w:numPr>
        <w:ind w:left="450" w:hanging="450"/>
      </w:pPr>
      <w:r>
        <w:t xml:space="preserve">From the </w:t>
      </w:r>
      <w:r w:rsidRPr="00996A46">
        <w:rPr>
          <w:rStyle w:val="PenScreenTextChar"/>
        </w:rPr>
        <w:t>Design</w:t>
      </w:r>
      <w:r>
        <w:t xml:space="preserve"> tab on the left, expand the </w:t>
      </w:r>
      <w:r>
        <w:rPr>
          <w:rStyle w:val="PenScreenTextChar"/>
        </w:rPr>
        <w:t>General</w:t>
      </w:r>
      <w:r>
        <w:t xml:space="preserve"> folder and drag the following three steps on the canvas: </w:t>
      </w:r>
      <w:proofErr w:type="gramStart"/>
      <w:r>
        <w:rPr>
          <w:rStyle w:val="PenScreenTextChar"/>
        </w:rPr>
        <w:t>START</w:t>
      </w:r>
      <w:r>
        <w:t xml:space="preserve"> ,</w:t>
      </w:r>
      <w:proofErr w:type="gramEnd"/>
      <w:r>
        <w:t xml:space="preserve"> </w:t>
      </w:r>
      <w:r w:rsidRPr="00836B35">
        <w:rPr>
          <w:rStyle w:val="PenScreenTextChar"/>
        </w:rPr>
        <w:t>Success</w:t>
      </w:r>
      <w:r>
        <w:t xml:space="preserve"> and </w:t>
      </w:r>
      <w:r w:rsidRPr="005A1688">
        <w:rPr>
          <w:rStyle w:val="PenScreenTextChar"/>
        </w:rPr>
        <w:t>Transformation</w:t>
      </w:r>
      <w:r>
        <w:t>.</w:t>
      </w:r>
    </w:p>
    <w:p w:rsidR="00A95B46" w:rsidRDefault="00A95B46" w:rsidP="00A95B46">
      <w:pPr>
        <w:pStyle w:val="PenNumbered"/>
        <w:numPr>
          <w:ilvl w:val="0"/>
          <w:numId w:val="0"/>
        </w:numPr>
        <w:ind w:left="450"/>
      </w:pPr>
    </w:p>
    <w:p w:rsidR="00A95B46" w:rsidRPr="00FD00C4"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FD00C4">
        <w:rPr>
          <w:noProof/>
        </w:rPr>
        <w:drawing>
          <wp:anchor distT="0" distB="0" distL="114300" distR="114300" simplePos="0" relativeHeight="251800576" behindDoc="0" locked="0" layoutInCell="1" allowOverlap="1" wp14:anchorId="625E525E" wp14:editId="578ADC3B">
            <wp:simplePos x="0" y="0"/>
            <wp:positionH relativeFrom="column">
              <wp:posOffset>1270</wp:posOffset>
            </wp:positionH>
            <wp:positionV relativeFrom="paragraph">
              <wp:posOffset>-2540</wp:posOffset>
            </wp:positionV>
            <wp:extent cx="420370" cy="530225"/>
            <wp:effectExtent l="0" t="0" r="0" b="3175"/>
            <wp:wrapSquare wrapText="r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We need to create a directory on the Hadoop File System (HDFS) to house our geolocation data file</w:t>
      </w:r>
      <w:r w:rsidRPr="00FD00C4">
        <w:rPr>
          <w:rFonts w:eastAsia="Times New Roman"/>
          <w:color w:val="1F497D" w:themeColor="text2"/>
        </w:rPr>
        <w:t>.</w:t>
      </w:r>
    </w:p>
    <w:p w:rsidR="00A95B46" w:rsidRDefault="00A95B46" w:rsidP="00A95B46">
      <w:pPr>
        <w:pStyle w:val="PenNumbered"/>
        <w:numPr>
          <w:ilvl w:val="0"/>
          <w:numId w:val="0"/>
        </w:numPr>
        <w:ind w:left="288" w:hanging="288"/>
      </w:pPr>
    </w:p>
    <w:p w:rsidR="00A95B46" w:rsidRDefault="00A95B46" w:rsidP="00A95B46">
      <w:pPr>
        <w:pStyle w:val="PenNumbered"/>
        <w:numPr>
          <w:ilvl w:val="0"/>
          <w:numId w:val="5"/>
        </w:numPr>
        <w:ind w:left="450" w:hanging="450"/>
      </w:pPr>
      <w:r>
        <w:t xml:space="preserve">Expand the </w:t>
      </w:r>
      <w:r w:rsidRPr="005A1688">
        <w:rPr>
          <w:rStyle w:val="PenScreenTextChar"/>
        </w:rPr>
        <w:t>File management</w:t>
      </w:r>
      <w:r>
        <w:t xml:space="preserve"> folder and drag the </w:t>
      </w:r>
      <w:r>
        <w:rPr>
          <w:b/>
          <w:color w:val="1F497D" w:themeColor="text2"/>
        </w:rPr>
        <w:t>Create a folder</w:t>
      </w:r>
      <w:r>
        <w:t xml:space="preserve"> step onto the canvas.</w:t>
      </w:r>
    </w:p>
    <w:p w:rsidR="00A95B46" w:rsidRDefault="00A95B46" w:rsidP="00A95B46">
      <w:pPr>
        <w:pStyle w:val="PenNumbered"/>
        <w:numPr>
          <w:ilvl w:val="0"/>
          <w:numId w:val="5"/>
        </w:numPr>
        <w:ind w:left="450" w:hanging="450"/>
      </w:pPr>
      <w:r>
        <w:t xml:space="preserve">Create a hop between the </w:t>
      </w:r>
      <w:r w:rsidRPr="00D16E1C">
        <w:rPr>
          <w:b/>
          <w:color w:val="1F497D" w:themeColor="text2"/>
        </w:rPr>
        <w:t>START</w:t>
      </w:r>
      <w:r w:rsidRPr="00D16E1C">
        <w:rPr>
          <w:color w:val="1F497D" w:themeColor="text2"/>
        </w:rPr>
        <w:t xml:space="preserve"> </w:t>
      </w:r>
      <w:r>
        <w:t xml:space="preserve">and </w:t>
      </w:r>
      <w:r>
        <w:rPr>
          <w:b/>
          <w:color w:val="1F497D" w:themeColor="text2"/>
        </w:rPr>
        <w:t>Create a folder</w:t>
      </w:r>
      <w:r>
        <w:t xml:space="preserve"> steps.</w:t>
      </w:r>
    </w:p>
    <w:p w:rsidR="00A95B46" w:rsidRDefault="00A95B46" w:rsidP="00A95B46">
      <w:pPr>
        <w:pStyle w:val="PenNumbered"/>
        <w:numPr>
          <w:ilvl w:val="0"/>
          <w:numId w:val="5"/>
        </w:numPr>
        <w:ind w:left="450" w:hanging="450"/>
      </w:pPr>
      <w:r>
        <w:t xml:space="preserve">Double click the </w:t>
      </w:r>
      <w:r w:rsidRPr="009678DB">
        <w:rPr>
          <w:b/>
          <w:color w:val="1F497D" w:themeColor="text2"/>
        </w:rPr>
        <w:t>Create a folder</w:t>
      </w:r>
      <w:r>
        <w:t xml:space="preserve"> step to edit its properties. In the </w:t>
      </w:r>
      <w:r w:rsidRPr="009678DB">
        <w:rPr>
          <w:b/>
          <w:color w:val="1F497D" w:themeColor="text2"/>
        </w:rPr>
        <w:t>Folder name</w:t>
      </w:r>
      <w:r>
        <w:t xml:space="preserve"> field type </w:t>
      </w:r>
      <w:r w:rsidRPr="005A1688">
        <w:rPr>
          <w:rStyle w:val="PenCodeLine"/>
        </w:rPr>
        <w:t>hdfs://</w:t>
      </w:r>
      <w:r w:rsidR="00FF136D">
        <w:rPr>
          <w:rStyle w:val="PenCodeLine"/>
        </w:rPr>
        <w:t>quickstart.cloudera</w:t>
      </w:r>
      <w:r w:rsidRPr="005A1688">
        <w:rPr>
          <w:rStyle w:val="PenCodeLine"/>
        </w:rPr>
        <w:t>:8020/demo/data_refinery</w:t>
      </w:r>
      <w:r>
        <w:t>.</w:t>
      </w:r>
    </w:p>
    <w:p w:rsidR="00A95B46" w:rsidRDefault="00A95B46" w:rsidP="00A95B46">
      <w:pPr>
        <w:pStyle w:val="PenNumbered"/>
        <w:numPr>
          <w:ilvl w:val="0"/>
          <w:numId w:val="5"/>
        </w:numPr>
        <w:ind w:left="450" w:hanging="450"/>
      </w:pPr>
      <w:r>
        <w:t xml:space="preserve">Uncheck the </w:t>
      </w:r>
      <w:r w:rsidRPr="008906D3">
        <w:rPr>
          <w:b/>
          <w:color w:val="1F497D" w:themeColor="text2"/>
        </w:rPr>
        <w:t>Fail if folder exists</w:t>
      </w:r>
      <w:r>
        <w:t xml:space="preserve"> box.</w:t>
      </w:r>
    </w:p>
    <w:p w:rsidR="00872C3B" w:rsidRDefault="00872C3B" w:rsidP="00872C3B">
      <w:pPr>
        <w:pStyle w:val="PenNumbered"/>
        <w:numPr>
          <w:ilvl w:val="0"/>
          <w:numId w:val="5"/>
        </w:numPr>
        <w:ind w:left="450" w:hanging="450"/>
      </w:pPr>
      <w:r>
        <w:t xml:space="preserve">Click </w:t>
      </w:r>
      <w:r w:rsidRPr="008906D3">
        <w:rPr>
          <w:b/>
          <w:color w:val="1F497D" w:themeColor="text2"/>
        </w:rPr>
        <w:t>OK</w:t>
      </w:r>
      <w:r>
        <w:t xml:space="preserve"> to return to the canvas.</w:t>
      </w:r>
    </w:p>
    <w:p w:rsidR="00872C3B" w:rsidRDefault="00872C3B" w:rsidP="00872C3B">
      <w:pPr>
        <w:pStyle w:val="PenNumbered"/>
        <w:numPr>
          <w:ilvl w:val="0"/>
          <w:numId w:val="0"/>
        </w:numPr>
        <w:ind w:left="450"/>
      </w:pPr>
    </w:p>
    <w:p w:rsidR="00872C3B" w:rsidRPr="00872C3B" w:rsidRDefault="00872C3B" w:rsidP="00872C3B">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540"/>
        <w:rPr>
          <w:rFonts w:eastAsia="Times New Roman"/>
          <w:color w:val="1F497D" w:themeColor="text2"/>
        </w:rPr>
      </w:pPr>
      <w:r w:rsidRPr="00073852">
        <w:rPr>
          <w:noProof/>
        </w:rPr>
        <w:lastRenderedPageBreak/>
        <w:drawing>
          <wp:anchor distT="0" distB="0" distL="114300" distR="114300" simplePos="0" relativeHeight="251810816" behindDoc="0" locked="0" layoutInCell="1" allowOverlap="1" wp14:anchorId="2B643E6E" wp14:editId="3FBBBD28">
            <wp:simplePos x="0" y="0"/>
            <wp:positionH relativeFrom="column">
              <wp:posOffset>1270</wp:posOffset>
            </wp:positionH>
            <wp:positionV relativeFrom="paragraph">
              <wp:posOffset>-2540</wp:posOffset>
            </wp:positionV>
            <wp:extent cx="420370" cy="530225"/>
            <wp:effectExtent l="0" t="0" r="0" b="3175"/>
            <wp:wrapSquare wrapText="r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Next, we need to set</w:t>
      </w:r>
      <w:r w:rsidRPr="00872C3B">
        <w:rPr>
          <w:rFonts w:eastAsia="Times New Roman"/>
          <w:color w:val="1F497D" w:themeColor="text2"/>
        </w:rPr>
        <w:t xml:space="preserve"> HDFS</w:t>
      </w:r>
      <w:r>
        <w:rPr>
          <w:rFonts w:eastAsia="Times New Roman"/>
          <w:color w:val="1F497D" w:themeColor="text2"/>
        </w:rPr>
        <w:t xml:space="preserve"> permissions to allow Impala write privileges</w:t>
      </w:r>
      <w:r w:rsidRPr="00872C3B">
        <w:rPr>
          <w:rFonts w:eastAsia="Times New Roman"/>
          <w:color w:val="1F497D" w:themeColor="text2"/>
        </w:rPr>
        <w:t>.</w:t>
      </w:r>
    </w:p>
    <w:p w:rsidR="00872C3B" w:rsidRDefault="00872C3B" w:rsidP="00872C3B">
      <w:pPr>
        <w:pStyle w:val="PenNumbered"/>
        <w:numPr>
          <w:ilvl w:val="0"/>
          <w:numId w:val="0"/>
        </w:numPr>
        <w:ind w:left="450"/>
      </w:pPr>
    </w:p>
    <w:p w:rsidR="00FF136D" w:rsidRDefault="00FF136D" w:rsidP="00A95B46">
      <w:pPr>
        <w:pStyle w:val="PenNumbered"/>
        <w:numPr>
          <w:ilvl w:val="0"/>
          <w:numId w:val="5"/>
        </w:numPr>
        <w:ind w:left="450" w:hanging="450"/>
      </w:pPr>
      <w:r>
        <w:t xml:space="preserve">Expand the </w:t>
      </w:r>
      <w:r w:rsidRPr="00872C3B">
        <w:rPr>
          <w:b/>
          <w:color w:val="1F497D" w:themeColor="text2"/>
        </w:rPr>
        <w:t>Scripting</w:t>
      </w:r>
      <w:r>
        <w:t xml:space="preserve"> folder and</w:t>
      </w:r>
      <w:r w:rsidR="00872C3B">
        <w:t xml:space="preserve"> drag the </w:t>
      </w:r>
      <w:r w:rsidR="00872C3B" w:rsidRPr="00872C3B">
        <w:rPr>
          <w:b/>
          <w:color w:val="1F497D" w:themeColor="text2"/>
        </w:rPr>
        <w:t>Shell</w:t>
      </w:r>
      <w:r w:rsidR="00872C3B">
        <w:t xml:space="preserve"> step onto the canvas</w:t>
      </w:r>
      <w:r w:rsidR="004828E9">
        <w:t xml:space="preserve"> to the right of </w:t>
      </w:r>
      <w:r w:rsidR="004828E9" w:rsidRPr="004828E9">
        <w:rPr>
          <w:b/>
          <w:color w:val="1F497D" w:themeColor="text2"/>
        </w:rPr>
        <w:t>Create a folder</w:t>
      </w:r>
      <w:r w:rsidR="00872C3B">
        <w:t xml:space="preserve"> and double click to open</w:t>
      </w:r>
      <w:r w:rsidR="00270E14">
        <w:t>.</w:t>
      </w:r>
    </w:p>
    <w:p w:rsidR="00872C3B" w:rsidRDefault="00872C3B" w:rsidP="00A95B46">
      <w:pPr>
        <w:pStyle w:val="PenNumbered"/>
        <w:numPr>
          <w:ilvl w:val="0"/>
          <w:numId w:val="5"/>
        </w:numPr>
        <w:ind w:left="450" w:hanging="450"/>
      </w:pPr>
      <w:r>
        <w:t xml:space="preserve">In </w:t>
      </w:r>
      <w:r w:rsidRPr="000E669A">
        <w:rPr>
          <w:b/>
          <w:color w:val="1F497D" w:themeColor="text2"/>
        </w:rPr>
        <w:t>Job entry name</w:t>
      </w:r>
      <w:r>
        <w:t xml:space="preserve"> enter </w:t>
      </w:r>
      <w:r w:rsidRPr="000E669A">
        <w:rPr>
          <w:b/>
          <w:color w:val="1F497D" w:themeColor="text2"/>
        </w:rPr>
        <w:t>Set HDFS</w:t>
      </w:r>
      <w:r w:rsidR="000E669A" w:rsidRPr="000E669A">
        <w:rPr>
          <w:b/>
          <w:color w:val="1F497D" w:themeColor="text2"/>
        </w:rPr>
        <w:t xml:space="preserve"> Directory P</w:t>
      </w:r>
      <w:r w:rsidRPr="000E669A">
        <w:rPr>
          <w:b/>
          <w:color w:val="1F497D" w:themeColor="text2"/>
        </w:rPr>
        <w:t>ermissions</w:t>
      </w:r>
      <w:r w:rsidR="00270E14">
        <w:rPr>
          <w:b/>
          <w:color w:val="1F497D" w:themeColor="text2"/>
        </w:rPr>
        <w:t>.</w:t>
      </w:r>
    </w:p>
    <w:p w:rsidR="000E669A" w:rsidRPr="000E669A" w:rsidRDefault="000E669A" w:rsidP="00A95B46">
      <w:pPr>
        <w:pStyle w:val="PenNumbered"/>
        <w:numPr>
          <w:ilvl w:val="0"/>
          <w:numId w:val="5"/>
        </w:numPr>
        <w:ind w:left="450" w:hanging="450"/>
      </w:pPr>
      <w:r>
        <w:t>Check the box</w:t>
      </w:r>
      <w:r w:rsidR="00270E14">
        <w:t xml:space="preserve"> next to</w:t>
      </w:r>
      <w:r>
        <w:t xml:space="preserve"> </w:t>
      </w:r>
      <w:r w:rsidRPr="000E669A">
        <w:rPr>
          <w:b/>
          <w:color w:val="1F497D" w:themeColor="text2"/>
        </w:rPr>
        <w:t>Insert script</w:t>
      </w:r>
      <w:r w:rsidR="00270E14">
        <w:rPr>
          <w:b/>
          <w:color w:val="1F497D" w:themeColor="text2"/>
        </w:rPr>
        <w:t>.</w:t>
      </w:r>
    </w:p>
    <w:p w:rsidR="000E669A" w:rsidRDefault="000E669A" w:rsidP="00A95B46">
      <w:pPr>
        <w:pStyle w:val="PenNumbered"/>
        <w:numPr>
          <w:ilvl w:val="0"/>
          <w:numId w:val="5"/>
        </w:numPr>
        <w:ind w:left="450" w:hanging="450"/>
      </w:pPr>
      <w:r>
        <w:t xml:space="preserve">In </w:t>
      </w:r>
      <w:r w:rsidRPr="000E669A">
        <w:rPr>
          <w:b/>
          <w:color w:val="1F497D" w:themeColor="text2"/>
        </w:rPr>
        <w:t>Working directory</w:t>
      </w:r>
      <w:r>
        <w:t>, enter /</w:t>
      </w:r>
      <w:proofErr w:type="spellStart"/>
      <w:r>
        <w:t>tmp</w:t>
      </w:r>
      <w:proofErr w:type="spellEnd"/>
    </w:p>
    <w:p w:rsidR="000E669A" w:rsidRPr="009C35B1" w:rsidRDefault="000E669A" w:rsidP="009C35B1">
      <w:pPr>
        <w:pStyle w:val="PenNumbered"/>
        <w:numPr>
          <w:ilvl w:val="0"/>
          <w:numId w:val="5"/>
        </w:numPr>
        <w:ind w:left="450" w:hanging="450"/>
        <w:rPr>
          <w:rStyle w:val="PenCodeLine"/>
          <w:rFonts w:ascii="Open Sans" w:hAnsi="Open Sans"/>
          <w:bCs w:val="0"/>
          <w:color w:val="333E48"/>
        </w:rPr>
      </w:pPr>
      <w:r>
        <w:t xml:space="preserve">Switch to the </w:t>
      </w:r>
      <w:r w:rsidRPr="000E669A">
        <w:rPr>
          <w:b/>
          <w:color w:val="1F497D" w:themeColor="text2"/>
        </w:rPr>
        <w:t>Script</w:t>
      </w:r>
      <w:r>
        <w:t xml:space="preserve"> tab and copy/paste the following 2 lines</w:t>
      </w:r>
      <w:r w:rsidR="00270E14">
        <w:t>:</w:t>
      </w:r>
    </w:p>
    <w:p w:rsidR="009C35B1" w:rsidRDefault="009C35B1" w:rsidP="000E669A">
      <w:pPr>
        <w:pStyle w:val="PenNumbered"/>
        <w:numPr>
          <w:ilvl w:val="0"/>
          <w:numId w:val="0"/>
        </w:numPr>
        <w:ind w:left="450"/>
        <w:rPr>
          <w:rStyle w:val="PenCodeLine"/>
          <w:sz w:val="16"/>
          <w:szCs w:val="16"/>
        </w:rPr>
      </w:pPr>
    </w:p>
    <w:p w:rsidR="000E669A" w:rsidRPr="009C35B1" w:rsidRDefault="000E669A" w:rsidP="000E669A">
      <w:pPr>
        <w:pStyle w:val="PenNumbered"/>
        <w:numPr>
          <w:ilvl w:val="0"/>
          <w:numId w:val="0"/>
        </w:numPr>
        <w:ind w:left="450"/>
        <w:rPr>
          <w:rStyle w:val="PenCodeLine"/>
          <w:sz w:val="16"/>
          <w:szCs w:val="16"/>
        </w:rPr>
      </w:pPr>
      <w:proofErr w:type="gramStart"/>
      <w:r w:rsidRPr="009C35B1">
        <w:rPr>
          <w:rStyle w:val="PenCodeLine"/>
          <w:sz w:val="16"/>
          <w:szCs w:val="16"/>
        </w:rPr>
        <w:t>#!/</w:t>
      </w:r>
      <w:proofErr w:type="gramEnd"/>
      <w:r w:rsidRPr="009C35B1">
        <w:rPr>
          <w:rStyle w:val="PenCodeLine"/>
          <w:sz w:val="16"/>
          <w:szCs w:val="16"/>
        </w:rPr>
        <w:t>bin/</w:t>
      </w:r>
      <w:proofErr w:type="spellStart"/>
      <w:r w:rsidRPr="009C35B1">
        <w:rPr>
          <w:rStyle w:val="PenCodeLine"/>
          <w:sz w:val="16"/>
          <w:szCs w:val="16"/>
        </w:rPr>
        <w:t>sh</w:t>
      </w:r>
      <w:proofErr w:type="spellEnd"/>
    </w:p>
    <w:p w:rsidR="00A95B46" w:rsidRDefault="000E669A" w:rsidP="000E669A">
      <w:pPr>
        <w:pStyle w:val="PenNumbered"/>
        <w:numPr>
          <w:ilvl w:val="0"/>
          <w:numId w:val="0"/>
        </w:numPr>
        <w:ind w:left="450"/>
        <w:rPr>
          <w:rStyle w:val="PenCodeLine"/>
          <w:sz w:val="16"/>
          <w:szCs w:val="16"/>
        </w:rPr>
      </w:pPr>
      <w:proofErr w:type="spellStart"/>
      <w:proofErr w:type="gramStart"/>
      <w:r w:rsidRPr="009C35B1">
        <w:rPr>
          <w:rStyle w:val="PenCodeLine"/>
          <w:sz w:val="16"/>
          <w:szCs w:val="16"/>
        </w:rPr>
        <w:t>docker</w:t>
      </w:r>
      <w:proofErr w:type="spellEnd"/>
      <w:proofErr w:type="gramEnd"/>
      <w:r w:rsidRPr="009C35B1">
        <w:rPr>
          <w:rStyle w:val="PenCodeLine"/>
          <w:sz w:val="16"/>
          <w:szCs w:val="16"/>
        </w:rPr>
        <w:t xml:space="preserve"> exec $(</w:t>
      </w:r>
      <w:proofErr w:type="spellStart"/>
      <w:r w:rsidRPr="009C35B1">
        <w:rPr>
          <w:rStyle w:val="PenCodeLine"/>
          <w:sz w:val="16"/>
          <w:szCs w:val="16"/>
        </w:rPr>
        <w:t>docker</w:t>
      </w:r>
      <w:proofErr w:type="spellEnd"/>
      <w:r w:rsidRPr="009C35B1">
        <w:rPr>
          <w:rStyle w:val="PenCodeLine"/>
          <w:sz w:val="16"/>
          <w:szCs w:val="16"/>
        </w:rPr>
        <w:t xml:space="preserve"> </w:t>
      </w:r>
      <w:proofErr w:type="spellStart"/>
      <w:r w:rsidRPr="009C35B1">
        <w:rPr>
          <w:rStyle w:val="PenCodeLine"/>
          <w:sz w:val="16"/>
          <w:szCs w:val="16"/>
        </w:rPr>
        <w:t>ps</w:t>
      </w:r>
      <w:proofErr w:type="spellEnd"/>
      <w:r w:rsidRPr="009C35B1">
        <w:rPr>
          <w:rStyle w:val="PenCodeLine"/>
          <w:sz w:val="16"/>
          <w:szCs w:val="16"/>
        </w:rPr>
        <w:t xml:space="preserve"> -q) </w:t>
      </w:r>
      <w:proofErr w:type="spellStart"/>
      <w:r w:rsidRPr="009C35B1">
        <w:rPr>
          <w:rStyle w:val="PenCodeLine"/>
          <w:sz w:val="16"/>
          <w:szCs w:val="16"/>
        </w:rPr>
        <w:t>sudo</w:t>
      </w:r>
      <w:proofErr w:type="spellEnd"/>
      <w:r w:rsidRPr="009C35B1">
        <w:rPr>
          <w:rStyle w:val="PenCodeLine"/>
          <w:sz w:val="16"/>
          <w:szCs w:val="16"/>
        </w:rPr>
        <w:t xml:space="preserve"> -u </w:t>
      </w:r>
      <w:proofErr w:type="spellStart"/>
      <w:r w:rsidRPr="009C35B1">
        <w:rPr>
          <w:rStyle w:val="PenCodeLine"/>
          <w:sz w:val="16"/>
          <w:szCs w:val="16"/>
        </w:rPr>
        <w:t>hdfs</w:t>
      </w:r>
      <w:proofErr w:type="spellEnd"/>
      <w:r w:rsidRPr="009C35B1">
        <w:rPr>
          <w:rStyle w:val="PenCodeLine"/>
          <w:sz w:val="16"/>
          <w:szCs w:val="16"/>
        </w:rPr>
        <w:t xml:space="preserve"> </w:t>
      </w:r>
      <w:proofErr w:type="spellStart"/>
      <w:r w:rsidRPr="009C35B1">
        <w:rPr>
          <w:rStyle w:val="PenCodeLine"/>
          <w:sz w:val="16"/>
          <w:szCs w:val="16"/>
        </w:rPr>
        <w:t>hadoop</w:t>
      </w:r>
      <w:proofErr w:type="spellEnd"/>
      <w:r w:rsidRPr="009C35B1">
        <w:rPr>
          <w:rStyle w:val="PenCodeLine"/>
          <w:sz w:val="16"/>
          <w:szCs w:val="16"/>
        </w:rPr>
        <w:t xml:space="preserve"> fs -</w:t>
      </w:r>
      <w:proofErr w:type="spellStart"/>
      <w:r w:rsidRPr="009C35B1">
        <w:rPr>
          <w:rStyle w:val="PenCodeLine"/>
          <w:sz w:val="16"/>
          <w:szCs w:val="16"/>
        </w:rPr>
        <w:t>chmod</w:t>
      </w:r>
      <w:proofErr w:type="spellEnd"/>
      <w:r w:rsidRPr="009C35B1">
        <w:rPr>
          <w:rStyle w:val="PenCodeLine"/>
          <w:sz w:val="16"/>
          <w:szCs w:val="16"/>
        </w:rPr>
        <w:t xml:space="preserve"> -R 777 /demo/</w:t>
      </w:r>
      <w:proofErr w:type="spellStart"/>
      <w:r w:rsidRPr="009C35B1">
        <w:rPr>
          <w:rStyle w:val="PenCodeLine"/>
          <w:sz w:val="16"/>
          <w:szCs w:val="16"/>
        </w:rPr>
        <w:t>data_refinery</w:t>
      </w:r>
      <w:proofErr w:type="spellEnd"/>
    </w:p>
    <w:p w:rsidR="00270E14" w:rsidRDefault="00270E14" w:rsidP="000E669A">
      <w:pPr>
        <w:pStyle w:val="PenNumbered"/>
        <w:numPr>
          <w:ilvl w:val="0"/>
          <w:numId w:val="0"/>
        </w:numPr>
        <w:ind w:left="450"/>
        <w:rPr>
          <w:rStyle w:val="PenCodeLine"/>
          <w:sz w:val="16"/>
          <w:szCs w:val="16"/>
        </w:rPr>
      </w:pPr>
    </w:p>
    <w:p w:rsidR="000E669A" w:rsidRDefault="00270E14" w:rsidP="00270E14">
      <w:pPr>
        <w:pStyle w:val="PenNumbered"/>
        <w:numPr>
          <w:ilvl w:val="0"/>
          <w:numId w:val="5"/>
        </w:numPr>
        <w:ind w:left="450" w:hanging="450"/>
        <w:rPr>
          <w:bCs/>
        </w:rPr>
      </w:pPr>
      <w:r>
        <w:rPr>
          <w:bCs/>
        </w:rPr>
        <w:t xml:space="preserve">Click </w:t>
      </w:r>
      <w:r w:rsidRPr="00183068">
        <w:rPr>
          <w:b/>
          <w:color w:val="1F497D" w:themeColor="text2"/>
        </w:rPr>
        <w:t>OK</w:t>
      </w:r>
      <w:r>
        <w:rPr>
          <w:bCs/>
        </w:rPr>
        <w:t xml:space="preserve"> to return to the canvas.</w:t>
      </w:r>
    </w:p>
    <w:p w:rsidR="00183068" w:rsidRDefault="00183068" w:rsidP="00183068">
      <w:pPr>
        <w:pStyle w:val="PenNumbered"/>
        <w:numPr>
          <w:ilvl w:val="0"/>
          <w:numId w:val="5"/>
        </w:numPr>
        <w:ind w:left="450" w:hanging="450"/>
      </w:pPr>
      <w:r>
        <w:t xml:space="preserve">Create a hop between the </w:t>
      </w:r>
      <w:r>
        <w:rPr>
          <w:b/>
          <w:color w:val="1F497D" w:themeColor="text2"/>
        </w:rPr>
        <w:t>Create a folder</w:t>
      </w:r>
      <w:r w:rsidRPr="00D16E1C">
        <w:rPr>
          <w:color w:val="1F497D" w:themeColor="text2"/>
        </w:rPr>
        <w:t xml:space="preserve"> </w:t>
      </w:r>
      <w:r>
        <w:t>and</w:t>
      </w:r>
      <w:r>
        <w:t xml:space="preserve"> </w:t>
      </w:r>
      <w:r w:rsidRPr="00183068">
        <w:rPr>
          <w:b/>
          <w:color w:val="1F497D" w:themeColor="text2"/>
        </w:rPr>
        <w:t>Set HDFS Directory Permissions</w:t>
      </w:r>
      <w:r>
        <w:t xml:space="preserve"> steps</w:t>
      </w:r>
      <w:r>
        <w:t xml:space="preserve"> </w:t>
      </w:r>
    </w:p>
    <w:p w:rsidR="00183068" w:rsidRDefault="00183068" w:rsidP="00183068">
      <w:pPr>
        <w:pStyle w:val="PenNumbered"/>
        <w:numPr>
          <w:ilvl w:val="0"/>
          <w:numId w:val="5"/>
        </w:numPr>
        <w:ind w:left="450" w:hanging="450"/>
      </w:pPr>
      <w:r>
        <w:t xml:space="preserve">Create a hop between the </w:t>
      </w:r>
      <w:r w:rsidRPr="00183068">
        <w:rPr>
          <w:b/>
          <w:color w:val="1F497D" w:themeColor="text2"/>
        </w:rPr>
        <w:t>Set HDFS Directory Permissions</w:t>
      </w:r>
      <w:r>
        <w:t xml:space="preserve"> and </w:t>
      </w:r>
      <w:r w:rsidRPr="00343AAA">
        <w:rPr>
          <w:b/>
          <w:color w:val="1F497D" w:themeColor="text2"/>
        </w:rPr>
        <w:t>Transformation</w:t>
      </w:r>
      <w:r>
        <w:t xml:space="preserve"> steps</w:t>
      </w:r>
    </w:p>
    <w:p w:rsidR="00A95B46" w:rsidRPr="00073852"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073852">
        <w:rPr>
          <w:noProof/>
        </w:rPr>
        <w:drawing>
          <wp:anchor distT="0" distB="0" distL="114300" distR="114300" simplePos="0" relativeHeight="251801600" behindDoc="0" locked="0" layoutInCell="1" allowOverlap="1" wp14:anchorId="052F957C" wp14:editId="0D86658E">
            <wp:simplePos x="0" y="0"/>
            <wp:positionH relativeFrom="column">
              <wp:posOffset>1270</wp:posOffset>
            </wp:positionH>
            <wp:positionV relativeFrom="paragraph">
              <wp:posOffset>-2540</wp:posOffset>
            </wp:positionV>
            <wp:extent cx="420370" cy="530225"/>
            <wp:effectExtent l="0" t="0" r="0" b="3175"/>
            <wp:wrapSquare wrapText="r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Once the target directory is created</w:t>
      </w:r>
      <w:r w:rsidR="00FF136D">
        <w:rPr>
          <w:rFonts w:eastAsia="Times New Roman"/>
          <w:color w:val="1F497D" w:themeColor="text2"/>
        </w:rPr>
        <w:t xml:space="preserve"> and permissions for Impala access is granted</w:t>
      </w:r>
      <w:r>
        <w:rPr>
          <w:rFonts w:eastAsia="Times New Roman"/>
          <w:color w:val="1F497D" w:themeColor="text2"/>
        </w:rPr>
        <w:t>, we need to create and load a text file with geolocation data to HDFS</w:t>
      </w:r>
      <w:r w:rsidRPr="00073852">
        <w:rPr>
          <w:rFonts w:eastAsia="Times New Roman"/>
          <w:color w:val="1F497D" w:themeColor="text2"/>
        </w:rPr>
        <w:t>.</w:t>
      </w:r>
    </w:p>
    <w:p w:rsidR="00A95B46" w:rsidRDefault="00A95B46" w:rsidP="00A95B46">
      <w:pPr>
        <w:pStyle w:val="PenNumbered"/>
        <w:numPr>
          <w:ilvl w:val="0"/>
          <w:numId w:val="0"/>
        </w:numPr>
        <w:ind w:left="450"/>
      </w:pPr>
    </w:p>
    <w:p w:rsidR="00A95B46" w:rsidRDefault="00A95B46" w:rsidP="00A95B46">
      <w:pPr>
        <w:pStyle w:val="PenNumbered"/>
        <w:numPr>
          <w:ilvl w:val="0"/>
          <w:numId w:val="5"/>
        </w:numPr>
        <w:ind w:left="450" w:hanging="450"/>
      </w:pPr>
      <w:r>
        <w:t xml:space="preserve">Double Click the </w:t>
      </w:r>
      <w:r w:rsidRPr="00B03BEE">
        <w:rPr>
          <w:b/>
          <w:color w:val="1F497D" w:themeColor="text2"/>
        </w:rPr>
        <w:t>Transformation</w:t>
      </w:r>
      <w:r w:rsidRPr="00B03BEE">
        <w:rPr>
          <w:color w:val="1F497D" w:themeColor="text2"/>
        </w:rPr>
        <w:t xml:space="preserve"> </w:t>
      </w:r>
      <w:r>
        <w:t xml:space="preserve">step to edit its properties.  </w:t>
      </w:r>
    </w:p>
    <w:p w:rsidR="00A95B46" w:rsidRDefault="00A95B46" w:rsidP="00A95B46">
      <w:pPr>
        <w:pStyle w:val="PenNumbered"/>
        <w:numPr>
          <w:ilvl w:val="0"/>
          <w:numId w:val="5"/>
        </w:numPr>
        <w:ind w:left="450" w:hanging="450"/>
      </w:pPr>
      <w:r>
        <w:t xml:space="preserve">In the </w:t>
      </w:r>
      <w:r w:rsidRPr="005A1688">
        <w:rPr>
          <w:rStyle w:val="PenScreenTextChar"/>
        </w:rPr>
        <w:t>Name of job entry</w:t>
      </w:r>
      <w:r>
        <w:t xml:space="preserve"> box, type </w:t>
      </w:r>
      <w:r w:rsidRPr="005A1688">
        <w:rPr>
          <w:rStyle w:val="PenCodeLine"/>
        </w:rPr>
        <w:t>Load Geolocation Data</w:t>
      </w:r>
      <w:r>
        <w:t>.</w:t>
      </w:r>
    </w:p>
    <w:p w:rsidR="00A95B46" w:rsidRPr="00734B72" w:rsidRDefault="00A95B46" w:rsidP="00A95B46">
      <w:pPr>
        <w:pStyle w:val="PenNumbered"/>
        <w:numPr>
          <w:ilvl w:val="0"/>
          <w:numId w:val="5"/>
        </w:numPr>
        <w:ind w:left="450" w:hanging="450"/>
      </w:pPr>
      <w:r w:rsidRPr="009D35B4">
        <w:t xml:space="preserve">On </w:t>
      </w:r>
      <w:r w:rsidRPr="009D35B4">
        <w:rPr>
          <w:rStyle w:val="PenScreenTextChar"/>
        </w:rPr>
        <w:t>Transformation Specification</w:t>
      </w:r>
      <w:r w:rsidRPr="009D35B4">
        <w:t xml:space="preserve"> tab </w:t>
      </w:r>
      <w:r>
        <w:t xml:space="preserve">click the browse icon </w:t>
      </w:r>
      <w:r w:rsidRPr="009D35B4">
        <w:t xml:space="preserve">for the </w:t>
      </w:r>
      <w:r w:rsidRPr="009D35B4">
        <w:rPr>
          <w:rStyle w:val="PenScreenTextChar"/>
        </w:rPr>
        <w:t xml:space="preserve">Transformation filename </w:t>
      </w:r>
      <w:r>
        <w:t>field a</w:t>
      </w:r>
      <w:r w:rsidRPr="009D35B4">
        <w:t>nd browse to select the following file</w:t>
      </w:r>
      <w:r>
        <w:t xml:space="preserve">: </w:t>
      </w:r>
      <w:r w:rsidR="00F9132D">
        <w:rPr>
          <w:rFonts w:ascii="Courier New" w:hAnsi="Courier New" w:cs="Courier New"/>
        </w:rPr>
        <w:t>/pentaho/shared_content</w:t>
      </w:r>
      <w:r w:rsidRPr="009D35B4">
        <w:rPr>
          <w:rFonts w:ascii="Courier New" w:hAnsi="Courier New" w:cs="Courier New"/>
        </w:rPr>
        <w:t>/WorkshopTraining/02_data_refinery/Solutions/SDR_GeoLocation_HDFS.ktr</w:t>
      </w:r>
    </w:p>
    <w:p w:rsidR="00A95B46" w:rsidRDefault="00A95B46" w:rsidP="00A95B46">
      <w:pPr>
        <w:pStyle w:val="PenNoteSubNumbered"/>
      </w:pPr>
      <w:r>
        <w:t xml:space="preserve">Note: to save time and reduce redundant work, you are using an </w:t>
      </w:r>
      <w:r w:rsidRPr="007E4267">
        <w:rPr>
          <w:i/>
        </w:rPr>
        <w:t>existing</w:t>
      </w:r>
      <w:r>
        <w:t xml:space="preserve"> transformation to load the geolocation data to HDFS.</w:t>
      </w:r>
    </w:p>
    <w:p w:rsidR="00A95B46" w:rsidRDefault="00A95B46" w:rsidP="00A95B46">
      <w:pPr>
        <w:pStyle w:val="PenNumbered"/>
        <w:numPr>
          <w:ilvl w:val="0"/>
          <w:numId w:val="5"/>
        </w:numPr>
        <w:ind w:left="450" w:hanging="450"/>
      </w:pPr>
      <w:r>
        <w:t xml:space="preserve">Click </w:t>
      </w:r>
      <w:r w:rsidRPr="008906D3">
        <w:rPr>
          <w:b/>
          <w:color w:val="1F497D" w:themeColor="text2"/>
        </w:rPr>
        <w:t>OK</w:t>
      </w:r>
      <w:r>
        <w:t xml:space="preserve"> to return to the canvas.</w:t>
      </w:r>
    </w:p>
    <w:p w:rsidR="00A95B46" w:rsidRDefault="00A95B46" w:rsidP="00A95B46">
      <w:pPr>
        <w:pStyle w:val="PenNumbered"/>
        <w:numPr>
          <w:ilvl w:val="0"/>
          <w:numId w:val="0"/>
        </w:numPr>
        <w:ind w:left="450"/>
      </w:pPr>
    </w:p>
    <w:p w:rsidR="00A95B46" w:rsidRPr="00754920"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754920">
        <w:rPr>
          <w:noProof/>
        </w:rPr>
        <w:drawing>
          <wp:anchor distT="0" distB="0" distL="114300" distR="114300" simplePos="0" relativeHeight="251802624" behindDoc="0" locked="0" layoutInCell="1" allowOverlap="1" wp14:anchorId="77F2B234" wp14:editId="34AB68E1">
            <wp:simplePos x="0" y="0"/>
            <wp:positionH relativeFrom="column">
              <wp:posOffset>1270</wp:posOffset>
            </wp:positionH>
            <wp:positionV relativeFrom="paragraph">
              <wp:posOffset>-2540</wp:posOffset>
            </wp:positionV>
            <wp:extent cx="420370" cy="530225"/>
            <wp:effectExtent l="0" t="0" r="0" b="3175"/>
            <wp:wrapSquare wrapText="r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We will want to load data to an Impala table. But first we should validate that the target table exists within Impala. The table is named</w:t>
      </w:r>
      <w:r w:rsidRPr="00754920">
        <w:rPr>
          <w:rFonts w:eastAsia="Times New Roman"/>
          <w:color w:val="1F497D" w:themeColor="text2"/>
        </w:rPr>
        <w:t xml:space="preserve"> </w:t>
      </w:r>
      <w:r>
        <w:rPr>
          <w:rFonts w:eastAsia="Times New Roman"/>
          <w:color w:val="1F497D" w:themeColor="text2"/>
        </w:rPr>
        <w:t>‘</w:t>
      </w:r>
      <w:proofErr w:type="spellStart"/>
      <w:r w:rsidRPr="00754920">
        <w:rPr>
          <w:rFonts w:eastAsia="Times New Roman"/>
          <w:color w:val="1F497D" w:themeColor="text2"/>
        </w:rPr>
        <w:t>call_detail_geo</w:t>
      </w:r>
      <w:proofErr w:type="spellEnd"/>
      <w:r>
        <w:rPr>
          <w:rFonts w:eastAsia="Times New Roman"/>
          <w:color w:val="1F497D" w:themeColor="text2"/>
        </w:rPr>
        <w:t xml:space="preserve">’.  </w:t>
      </w:r>
    </w:p>
    <w:p w:rsidR="00A95B46" w:rsidRDefault="00A95B46" w:rsidP="00A95B46">
      <w:pPr>
        <w:pStyle w:val="PenNumbered"/>
        <w:numPr>
          <w:ilvl w:val="0"/>
          <w:numId w:val="0"/>
        </w:numPr>
      </w:pPr>
    </w:p>
    <w:p w:rsidR="00A95B46" w:rsidRDefault="00A95B46" w:rsidP="00A95B46">
      <w:pPr>
        <w:pStyle w:val="PenNumbered"/>
        <w:numPr>
          <w:ilvl w:val="0"/>
          <w:numId w:val="5"/>
        </w:numPr>
        <w:ind w:left="450" w:hanging="450"/>
      </w:pPr>
      <w:r>
        <w:t xml:space="preserve">Expand the </w:t>
      </w:r>
      <w:r w:rsidRPr="000602FC">
        <w:rPr>
          <w:rStyle w:val="PenScreenTextChar"/>
        </w:rPr>
        <w:t>Conditions</w:t>
      </w:r>
      <w:r>
        <w:t xml:space="preserve"> folder and drag the </w:t>
      </w:r>
      <w:r w:rsidRPr="00250E1F">
        <w:rPr>
          <w:b/>
          <w:color w:val="1F497D" w:themeColor="text2"/>
        </w:rPr>
        <w:t>Table Exists</w:t>
      </w:r>
      <w:r>
        <w:t xml:space="preserve"> step onto the canvas.</w:t>
      </w:r>
    </w:p>
    <w:p w:rsidR="00A95B46" w:rsidRDefault="00A95B46" w:rsidP="00A95B46">
      <w:pPr>
        <w:pStyle w:val="PenNumbered"/>
        <w:numPr>
          <w:ilvl w:val="0"/>
          <w:numId w:val="5"/>
        </w:numPr>
        <w:ind w:left="450" w:hanging="450"/>
      </w:pPr>
      <w:r>
        <w:t xml:space="preserve">Create a hop between the </w:t>
      </w:r>
      <w:r>
        <w:rPr>
          <w:b/>
          <w:color w:val="1F497D" w:themeColor="text2"/>
        </w:rPr>
        <w:t>Load Geolocation Data</w:t>
      </w:r>
      <w:r>
        <w:t xml:space="preserve"> and </w:t>
      </w:r>
      <w:r w:rsidRPr="00250E1F">
        <w:rPr>
          <w:b/>
          <w:color w:val="1F497D" w:themeColor="text2"/>
        </w:rPr>
        <w:t>Table Exists</w:t>
      </w:r>
      <w:r>
        <w:t xml:space="preserve"> steps.</w:t>
      </w:r>
    </w:p>
    <w:p w:rsidR="00A95B46" w:rsidRDefault="00A95B46" w:rsidP="00A95B46">
      <w:pPr>
        <w:pStyle w:val="PenNumbered"/>
        <w:numPr>
          <w:ilvl w:val="0"/>
          <w:numId w:val="5"/>
        </w:numPr>
        <w:ind w:left="450" w:hanging="450"/>
      </w:pPr>
      <w:r>
        <w:t xml:space="preserve">Double Click the </w:t>
      </w:r>
      <w:r w:rsidRPr="00250E1F">
        <w:rPr>
          <w:b/>
          <w:color w:val="1F497D" w:themeColor="text2"/>
        </w:rPr>
        <w:t>Tables Exists</w:t>
      </w:r>
      <w:r>
        <w:t xml:space="preserve"> step to edit its properties.</w:t>
      </w:r>
    </w:p>
    <w:p w:rsidR="00A95B46" w:rsidRDefault="00A95B46" w:rsidP="00A95B46">
      <w:pPr>
        <w:pStyle w:val="PenNumbered"/>
        <w:numPr>
          <w:ilvl w:val="0"/>
          <w:numId w:val="5"/>
        </w:numPr>
        <w:ind w:left="450" w:hanging="450"/>
      </w:pPr>
      <w:r>
        <w:t xml:space="preserve">In the </w:t>
      </w:r>
      <w:r w:rsidRPr="00DA0579">
        <w:rPr>
          <w:b/>
          <w:color w:val="1F497D" w:themeColor="text2"/>
        </w:rPr>
        <w:t>Job entry name</w:t>
      </w:r>
      <w:r>
        <w:t xml:space="preserve"> field type </w:t>
      </w:r>
      <w:r w:rsidRPr="00D10574">
        <w:rPr>
          <w:rStyle w:val="PenCodeLine"/>
        </w:rPr>
        <w:t>Does Impala table exist?</w:t>
      </w:r>
    </w:p>
    <w:p w:rsidR="00A95B46" w:rsidRDefault="00A95B46" w:rsidP="00A95B46">
      <w:pPr>
        <w:pStyle w:val="PenNumbered"/>
        <w:numPr>
          <w:ilvl w:val="0"/>
          <w:numId w:val="5"/>
        </w:numPr>
        <w:ind w:left="450" w:hanging="450"/>
      </w:pPr>
      <w:r>
        <w:t xml:space="preserve">In the </w:t>
      </w:r>
      <w:r w:rsidRPr="00DA0579">
        <w:rPr>
          <w:b/>
          <w:color w:val="1F497D" w:themeColor="text2"/>
        </w:rPr>
        <w:t>Connection</w:t>
      </w:r>
      <w:r w:rsidRPr="00DA0579">
        <w:rPr>
          <w:color w:val="1F497D" w:themeColor="text2"/>
        </w:rPr>
        <w:t xml:space="preserve"> </w:t>
      </w:r>
      <w:r>
        <w:t xml:space="preserve">field select </w:t>
      </w:r>
      <w:r w:rsidRPr="00D10574">
        <w:rPr>
          <w:rStyle w:val="PenCodeLine"/>
        </w:rPr>
        <w:t>Impala</w:t>
      </w:r>
      <w:r>
        <w:t>.</w:t>
      </w:r>
    </w:p>
    <w:p w:rsidR="00A95B46" w:rsidRDefault="00A95B46" w:rsidP="00A95B46">
      <w:pPr>
        <w:pStyle w:val="PenNoteSubNumbered"/>
      </w:pPr>
      <w:r>
        <w:lastRenderedPageBreak/>
        <w:t>Note: this connection to Impala has already been established and is available for use.</w:t>
      </w:r>
    </w:p>
    <w:p w:rsidR="00A95B46" w:rsidRDefault="00A95B46" w:rsidP="00A95B46">
      <w:pPr>
        <w:pStyle w:val="PenNumbered"/>
        <w:numPr>
          <w:ilvl w:val="0"/>
          <w:numId w:val="5"/>
        </w:numPr>
        <w:ind w:left="450" w:hanging="450"/>
      </w:pPr>
      <w:r>
        <w:t xml:space="preserve">In the </w:t>
      </w:r>
      <w:r w:rsidRPr="00DA0579">
        <w:rPr>
          <w:b/>
          <w:color w:val="1F497D" w:themeColor="text2"/>
        </w:rPr>
        <w:t>Table Name</w:t>
      </w:r>
      <w:r>
        <w:t xml:space="preserve"> field type </w:t>
      </w:r>
      <w:proofErr w:type="spellStart"/>
      <w:r w:rsidRPr="00D10574">
        <w:rPr>
          <w:rStyle w:val="PenCodeLine"/>
        </w:rPr>
        <w:t>call_detail_geo</w:t>
      </w:r>
      <w:proofErr w:type="spellEnd"/>
      <w:r>
        <w:t>.</w:t>
      </w:r>
    </w:p>
    <w:p w:rsidR="00A95B46" w:rsidRDefault="00A95B46" w:rsidP="00A95B46">
      <w:pPr>
        <w:pStyle w:val="PenNumbered"/>
        <w:numPr>
          <w:ilvl w:val="0"/>
          <w:numId w:val="5"/>
        </w:numPr>
        <w:ind w:left="450" w:hanging="450"/>
      </w:pPr>
      <w:r>
        <w:t xml:space="preserve">Click </w:t>
      </w:r>
      <w:r w:rsidRPr="00A67BFB">
        <w:rPr>
          <w:b/>
          <w:color w:val="1F497D" w:themeColor="text2"/>
        </w:rPr>
        <w:t>OK</w:t>
      </w:r>
      <w:r w:rsidRPr="00A67BFB">
        <w:rPr>
          <w:color w:val="1F497D" w:themeColor="text2"/>
        </w:rPr>
        <w:t xml:space="preserve"> </w:t>
      </w:r>
      <w:r>
        <w:t>to return to the canvas.</w:t>
      </w:r>
    </w:p>
    <w:p w:rsidR="00A95B46" w:rsidRDefault="00A95B46" w:rsidP="00A95B46">
      <w:pPr>
        <w:pStyle w:val="PenNumbered"/>
        <w:numPr>
          <w:ilvl w:val="0"/>
          <w:numId w:val="0"/>
        </w:numPr>
        <w:ind w:left="288" w:hanging="288"/>
      </w:pPr>
    </w:p>
    <w:p w:rsidR="00A95B46" w:rsidRPr="007B0418"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7B0418">
        <w:rPr>
          <w:noProof/>
        </w:rPr>
        <w:drawing>
          <wp:anchor distT="0" distB="0" distL="114300" distR="114300" simplePos="0" relativeHeight="251803648" behindDoc="0" locked="0" layoutInCell="1" allowOverlap="1" wp14:anchorId="2EE36079" wp14:editId="63F8C88A">
            <wp:simplePos x="0" y="0"/>
            <wp:positionH relativeFrom="column">
              <wp:posOffset>1270</wp:posOffset>
            </wp:positionH>
            <wp:positionV relativeFrom="paragraph">
              <wp:posOffset>-2540</wp:posOffset>
            </wp:positionV>
            <wp:extent cx="420370" cy="530225"/>
            <wp:effectExtent l="0" t="0" r="0" b="3175"/>
            <wp:wrapSquare wrapText="r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If the Impala table does exist, we will truncate the table data, and load the geolocation data that we previously loaded to HDFS. To load the data, we will execute a SQL script.</w:t>
      </w:r>
    </w:p>
    <w:p w:rsidR="00A95B46" w:rsidRDefault="00A95B46" w:rsidP="00A95B46">
      <w:pPr>
        <w:pStyle w:val="PenNumbered"/>
        <w:numPr>
          <w:ilvl w:val="0"/>
          <w:numId w:val="0"/>
        </w:numPr>
        <w:ind w:left="288" w:hanging="288"/>
      </w:pPr>
    </w:p>
    <w:p w:rsidR="00A95B46" w:rsidRDefault="00A95B46" w:rsidP="00A95B46">
      <w:pPr>
        <w:pStyle w:val="PenNumbered"/>
        <w:numPr>
          <w:ilvl w:val="0"/>
          <w:numId w:val="5"/>
        </w:numPr>
        <w:ind w:left="450" w:hanging="450"/>
      </w:pPr>
      <w:r>
        <w:t xml:space="preserve">Expand the </w:t>
      </w:r>
      <w:r w:rsidRPr="00A86D4E">
        <w:rPr>
          <w:b/>
          <w:color w:val="1F497D" w:themeColor="text2"/>
        </w:rPr>
        <w:t xml:space="preserve">Scripting </w:t>
      </w:r>
      <w:r>
        <w:t xml:space="preserve">folder and drag a </w:t>
      </w:r>
      <w:r w:rsidRPr="00A86D4E">
        <w:rPr>
          <w:b/>
          <w:color w:val="1F497D" w:themeColor="text2"/>
        </w:rPr>
        <w:t>SQL</w:t>
      </w:r>
      <w:r>
        <w:t xml:space="preserve"> step to the right of the </w:t>
      </w:r>
      <w:r w:rsidRPr="00D10574">
        <w:rPr>
          <w:rStyle w:val="PenScreenTextChar"/>
        </w:rPr>
        <w:t xml:space="preserve">Does Impala table exist? </w:t>
      </w:r>
      <w:proofErr w:type="gramStart"/>
      <w:r>
        <w:t>step</w:t>
      </w:r>
      <w:proofErr w:type="gramEnd"/>
      <w:r>
        <w:t>.</w:t>
      </w:r>
    </w:p>
    <w:p w:rsidR="00A95B46" w:rsidRPr="0091763A" w:rsidRDefault="00A95B46" w:rsidP="00A95B46">
      <w:pPr>
        <w:pStyle w:val="PenNumbered"/>
        <w:numPr>
          <w:ilvl w:val="0"/>
          <w:numId w:val="5"/>
        </w:numPr>
        <w:ind w:left="450" w:hanging="450"/>
        <w:rPr>
          <w:rStyle w:val="PenCodeLine"/>
          <w:rFonts w:ascii="Open Sans" w:hAnsi="Open Sans"/>
          <w:bCs w:val="0"/>
          <w:color w:val="333E48"/>
        </w:rPr>
      </w:pPr>
      <w:r>
        <w:t xml:space="preserve">Rename this </w:t>
      </w:r>
      <w:r w:rsidRPr="00D10574">
        <w:rPr>
          <w:rStyle w:val="PenScreenTextChar"/>
        </w:rPr>
        <w:t>SQL</w:t>
      </w:r>
      <w:r>
        <w:t xml:space="preserve"> step to </w:t>
      </w:r>
      <w:r w:rsidRPr="00D10574">
        <w:rPr>
          <w:rStyle w:val="PenCodeLine"/>
        </w:rPr>
        <w:t>Load Impala Table</w:t>
      </w:r>
    </w:p>
    <w:p w:rsidR="00A95B46" w:rsidRDefault="00A95B46" w:rsidP="00A95B46">
      <w:pPr>
        <w:pStyle w:val="PenNumbered"/>
        <w:numPr>
          <w:ilvl w:val="0"/>
          <w:numId w:val="0"/>
        </w:numPr>
        <w:ind w:left="450"/>
      </w:pPr>
    </w:p>
    <w:p w:rsidR="00A95B46" w:rsidRPr="00C77E6C"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7B0418">
        <w:rPr>
          <w:noProof/>
        </w:rPr>
        <w:drawing>
          <wp:anchor distT="0" distB="0" distL="114300" distR="114300" simplePos="0" relativeHeight="251804672" behindDoc="0" locked="0" layoutInCell="1" allowOverlap="1" wp14:anchorId="5A323404" wp14:editId="53026E25">
            <wp:simplePos x="0" y="0"/>
            <wp:positionH relativeFrom="column">
              <wp:posOffset>1270</wp:posOffset>
            </wp:positionH>
            <wp:positionV relativeFrom="paragraph">
              <wp:posOffset>-2540</wp:posOffset>
            </wp:positionV>
            <wp:extent cx="420370" cy="530225"/>
            <wp:effectExtent l="0" t="0" r="0" b="3175"/>
            <wp:wrapSquare wrapText="r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7E6C">
        <w:rPr>
          <w:rFonts w:eastAsia="Times New Roman"/>
          <w:color w:val="1F497D" w:themeColor="text2"/>
        </w:rPr>
        <w:t>If the Impala table does</w:t>
      </w:r>
      <w:r>
        <w:rPr>
          <w:rFonts w:eastAsia="Times New Roman"/>
          <w:color w:val="1F497D" w:themeColor="text2"/>
        </w:rPr>
        <w:t xml:space="preserve"> not</w:t>
      </w:r>
      <w:r w:rsidRPr="00C77E6C">
        <w:rPr>
          <w:rFonts w:eastAsia="Times New Roman"/>
          <w:color w:val="1F497D" w:themeColor="text2"/>
        </w:rPr>
        <w:t xml:space="preserve"> exist, we will </w:t>
      </w:r>
      <w:r>
        <w:rPr>
          <w:rFonts w:eastAsia="Times New Roman"/>
          <w:color w:val="1F497D" w:themeColor="text2"/>
        </w:rPr>
        <w:t>create the</w:t>
      </w:r>
      <w:r w:rsidRPr="00C77E6C">
        <w:rPr>
          <w:rFonts w:eastAsia="Times New Roman"/>
          <w:color w:val="1F497D" w:themeColor="text2"/>
        </w:rPr>
        <w:t xml:space="preserve"> table </w:t>
      </w:r>
      <w:r>
        <w:rPr>
          <w:rFonts w:eastAsia="Times New Roman"/>
          <w:color w:val="1F497D" w:themeColor="text2"/>
        </w:rPr>
        <w:t xml:space="preserve">before loading </w:t>
      </w:r>
      <w:r w:rsidRPr="00C77E6C">
        <w:rPr>
          <w:rFonts w:eastAsia="Times New Roman"/>
          <w:color w:val="1F497D" w:themeColor="text2"/>
        </w:rPr>
        <w:t xml:space="preserve">the geolocation data </w:t>
      </w:r>
      <w:r>
        <w:rPr>
          <w:rFonts w:eastAsia="Times New Roman"/>
          <w:color w:val="1F497D" w:themeColor="text2"/>
        </w:rPr>
        <w:t>using</w:t>
      </w:r>
      <w:r w:rsidRPr="00C77E6C">
        <w:rPr>
          <w:rFonts w:eastAsia="Times New Roman"/>
          <w:color w:val="1F497D" w:themeColor="text2"/>
        </w:rPr>
        <w:t xml:space="preserve"> a SQL script.</w:t>
      </w:r>
    </w:p>
    <w:p w:rsidR="00A95B46" w:rsidRDefault="00A95B46" w:rsidP="00A95B46">
      <w:pPr>
        <w:pStyle w:val="PenNumbered"/>
        <w:numPr>
          <w:ilvl w:val="0"/>
          <w:numId w:val="0"/>
        </w:numPr>
        <w:ind w:left="450"/>
      </w:pPr>
    </w:p>
    <w:p w:rsidR="00A95B46" w:rsidRDefault="00A95B46" w:rsidP="00A95B46">
      <w:pPr>
        <w:pStyle w:val="PenNumbered"/>
        <w:numPr>
          <w:ilvl w:val="0"/>
          <w:numId w:val="5"/>
        </w:numPr>
        <w:ind w:left="450" w:hanging="450"/>
      </w:pPr>
      <w:r>
        <w:t xml:space="preserve">Drag a second </w:t>
      </w:r>
      <w:r w:rsidRPr="00D10574">
        <w:rPr>
          <w:rStyle w:val="PenScreenTextChar"/>
        </w:rPr>
        <w:t>SQL</w:t>
      </w:r>
      <w:r>
        <w:t xml:space="preserve"> step from the </w:t>
      </w:r>
      <w:r w:rsidRPr="00D10574">
        <w:rPr>
          <w:rStyle w:val="PenScreenTextChar"/>
        </w:rPr>
        <w:t>Scripting</w:t>
      </w:r>
      <w:r>
        <w:t xml:space="preserve"> folder and place it below the </w:t>
      </w:r>
      <w:r w:rsidRPr="00D10574">
        <w:rPr>
          <w:rStyle w:val="PenScreenTextChar"/>
        </w:rPr>
        <w:t>Does Impala table exist?</w:t>
      </w:r>
      <w:r>
        <w:t xml:space="preserve"> </w:t>
      </w:r>
      <w:proofErr w:type="gramStart"/>
      <w:r>
        <w:t>step</w:t>
      </w:r>
      <w:proofErr w:type="gramEnd"/>
      <w:r>
        <w:t>.</w:t>
      </w:r>
    </w:p>
    <w:p w:rsidR="00A95B46" w:rsidRDefault="00A95B46" w:rsidP="00A95B46">
      <w:pPr>
        <w:pStyle w:val="PenNumbered"/>
        <w:numPr>
          <w:ilvl w:val="0"/>
          <w:numId w:val="5"/>
        </w:numPr>
        <w:ind w:left="450" w:hanging="450"/>
      </w:pPr>
      <w:r>
        <w:t xml:space="preserve">Rename this </w:t>
      </w:r>
      <w:r w:rsidRPr="00D10574">
        <w:rPr>
          <w:rStyle w:val="PenScreenTextChar"/>
        </w:rPr>
        <w:t>SQL</w:t>
      </w:r>
      <w:r>
        <w:t xml:space="preserve"> step to </w:t>
      </w:r>
      <w:r>
        <w:rPr>
          <w:rStyle w:val="PenCodeLine"/>
        </w:rPr>
        <w:t>Create</w:t>
      </w:r>
      <w:r w:rsidRPr="00D10574">
        <w:rPr>
          <w:rStyle w:val="PenCodeLine"/>
        </w:rPr>
        <w:t xml:space="preserve"> Impala Table</w:t>
      </w:r>
    </w:p>
    <w:p w:rsidR="00A95B46" w:rsidRDefault="00A95B46" w:rsidP="00A95B46">
      <w:pPr>
        <w:pStyle w:val="PenNumbered"/>
        <w:numPr>
          <w:ilvl w:val="0"/>
          <w:numId w:val="5"/>
        </w:numPr>
        <w:ind w:left="450" w:hanging="450"/>
      </w:pPr>
      <w:r>
        <w:t xml:space="preserve">Create a hop from the </w:t>
      </w:r>
      <w:r w:rsidRPr="00D10574">
        <w:rPr>
          <w:rStyle w:val="PenScreenTextChar"/>
        </w:rPr>
        <w:t>Does Impala table exist?</w:t>
      </w:r>
      <w:r>
        <w:t xml:space="preserve"> </w:t>
      </w:r>
      <w:proofErr w:type="gramStart"/>
      <w:r>
        <w:t>step</w:t>
      </w:r>
      <w:proofErr w:type="gramEnd"/>
      <w:r>
        <w:t xml:space="preserve"> to the </w:t>
      </w:r>
      <w:r>
        <w:rPr>
          <w:b/>
          <w:color w:val="1F497D" w:themeColor="text2"/>
        </w:rPr>
        <w:t>Load Impala table</w:t>
      </w:r>
      <w:r>
        <w:t xml:space="preserve"> step to the right.  This hop should be green in color indicating this path will be taken if the previous step returns a true evaluation.  </w:t>
      </w:r>
    </w:p>
    <w:p w:rsidR="00A95B46" w:rsidRDefault="00A95B46" w:rsidP="00A95B46">
      <w:pPr>
        <w:pStyle w:val="PenNoteSubNumbered"/>
      </w:pPr>
      <w:r>
        <w:rPr>
          <w:rStyle w:val="PenNoteBodyChar"/>
        </w:rPr>
        <w:t xml:space="preserve">Tip: </w:t>
      </w:r>
      <w:r w:rsidRPr="000602FC">
        <w:rPr>
          <w:rStyle w:val="PenNoteBodyChar"/>
        </w:rPr>
        <w:t>To change the hop color, click the green arrow</w:t>
      </w:r>
      <w:r>
        <w:t>.</w:t>
      </w:r>
    </w:p>
    <w:p w:rsidR="00A95B46" w:rsidRDefault="00A95B46" w:rsidP="00A95B46">
      <w:pPr>
        <w:pStyle w:val="PenNumbered"/>
        <w:numPr>
          <w:ilvl w:val="0"/>
          <w:numId w:val="5"/>
        </w:numPr>
        <w:ind w:left="450" w:hanging="450"/>
      </w:pPr>
      <w:r>
        <w:t xml:space="preserve">Create a hop from the </w:t>
      </w:r>
      <w:r w:rsidRPr="00D10574">
        <w:rPr>
          <w:rStyle w:val="PenScreenTextChar"/>
        </w:rPr>
        <w:t>Does Impala table exist?</w:t>
      </w:r>
      <w:r>
        <w:t xml:space="preserve"> </w:t>
      </w:r>
      <w:proofErr w:type="gramStart"/>
      <w:r>
        <w:t>step</w:t>
      </w:r>
      <w:proofErr w:type="gramEnd"/>
      <w:r>
        <w:t xml:space="preserve"> to the </w:t>
      </w:r>
      <w:r>
        <w:rPr>
          <w:b/>
          <w:color w:val="1F497D" w:themeColor="text2"/>
        </w:rPr>
        <w:t>Create Impala table</w:t>
      </w:r>
      <w:r>
        <w:t xml:space="preserve"> step below.  This hop should be red in color indicating this path will be taken if the previous step returns a false evaluation.</w:t>
      </w:r>
    </w:p>
    <w:p w:rsidR="00A95B46" w:rsidRDefault="00A95B46" w:rsidP="00A95B46">
      <w:pPr>
        <w:pStyle w:val="PenNumbered"/>
        <w:numPr>
          <w:ilvl w:val="0"/>
          <w:numId w:val="5"/>
        </w:numPr>
        <w:ind w:left="450" w:hanging="450"/>
      </w:pPr>
      <w:r>
        <w:t xml:space="preserve">Create a hop from the </w:t>
      </w:r>
      <w:r>
        <w:rPr>
          <w:rStyle w:val="PenScreenTextChar"/>
        </w:rPr>
        <w:t>Create Impala table</w:t>
      </w:r>
      <w:r>
        <w:t xml:space="preserve"> step to the </w:t>
      </w:r>
      <w:r>
        <w:rPr>
          <w:b/>
          <w:color w:val="1F497D" w:themeColor="text2"/>
        </w:rPr>
        <w:t>Load Impala table</w:t>
      </w:r>
      <w:r w:rsidRPr="00A86D4E">
        <w:rPr>
          <w:color w:val="1F497D" w:themeColor="text2"/>
        </w:rPr>
        <w:t xml:space="preserve"> </w:t>
      </w:r>
      <w:r>
        <w:t>step.  The hops should match the following image:</w:t>
      </w:r>
    </w:p>
    <w:p w:rsidR="00A95B46" w:rsidRDefault="00A95B46" w:rsidP="00A95B46">
      <w:pPr>
        <w:pStyle w:val="PenNumbered"/>
        <w:numPr>
          <w:ilvl w:val="0"/>
          <w:numId w:val="0"/>
        </w:numPr>
        <w:ind w:left="450"/>
      </w:pPr>
      <w:r w:rsidRPr="00AE4E39">
        <w:t xml:space="preserve"> </w:t>
      </w:r>
      <w:r>
        <w:rPr>
          <w:noProof/>
        </w:rPr>
        <w:drawing>
          <wp:inline distT="0" distB="0" distL="0" distR="0" wp14:anchorId="1F48627A" wp14:editId="36F69E6A">
            <wp:extent cx="2002705" cy="1262952"/>
            <wp:effectExtent l="19050" t="19050" r="17145" b="13970"/>
            <wp:docPr id="198" name="Picture 198" descr="C:\Users\sscalisi\AppData\Local\Temp\SNAGHTML4e68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calisi\AppData\Local\Temp\SNAGHTML4e6805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16506" cy="1271655"/>
                    </a:xfrm>
                    <a:prstGeom prst="rect">
                      <a:avLst/>
                    </a:prstGeom>
                    <a:noFill/>
                    <a:ln>
                      <a:solidFill>
                        <a:schemeClr val="accent1"/>
                      </a:solidFill>
                    </a:ln>
                  </pic:spPr>
                </pic:pic>
              </a:graphicData>
            </a:graphic>
          </wp:inline>
        </w:drawing>
      </w:r>
    </w:p>
    <w:p w:rsidR="00A95B46" w:rsidRDefault="00A95B46" w:rsidP="00A95B46">
      <w:pPr>
        <w:pStyle w:val="PenNumbered"/>
        <w:numPr>
          <w:ilvl w:val="0"/>
          <w:numId w:val="5"/>
        </w:numPr>
        <w:ind w:left="450" w:hanging="450"/>
      </w:pPr>
      <w:r>
        <w:t xml:space="preserve">Double click the </w:t>
      </w:r>
      <w:r>
        <w:rPr>
          <w:b/>
          <w:color w:val="1F497D" w:themeColor="text2"/>
        </w:rPr>
        <w:t>Load Impala table</w:t>
      </w:r>
      <w:r>
        <w:t xml:space="preserve"> step to edit its properties.</w:t>
      </w:r>
    </w:p>
    <w:p w:rsidR="00A95B46" w:rsidRDefault="00A95B46" w:rsidP="00A95B46">
      <w:pPr>
        <w:pStyle w:val="PenNumbered"/>
        <w:numPr>
          <w:ilvl w:val="0"/>
          <w:numId w:val="5"/>
        </w:numPr>
        <w:ind w:left="450" w:hanging="450"/>
      </w:pPr>
      <w:r>
        <w:t xml:space="preserve">In the </w:t>
      </w:r>
      <w:r w:rsidRPr="00DA0579">
        <w:rPr>
          <w:b/>
          <w:color w:val="1F497D" w:themeColor="text2"/>
        </w:rPr>
        <w:t>Connection</w:t>
      </w:r>
      <w:r w:rsidRPr="00DA0579">
        <w:rPr>
          <w:color w:val="1F497D" w:themeColor="text2"/>
        </w:rPr>
        <w:t xml:space="preserve"> </w:t>
      </w:r>
      <w:r>
        <w:t xml:space="preserve">field select </w:t>
      </w:r>
      <w:r w:rsidRPr="00D10574">
        <w:rPr>
          <w:rStyle w:val="PenCodeLine"/>
        </w:rPr>
        <w:t>Impala</w:t>
      </w:r>
      <w:r>
        <w:t>.</w:t>
      </w:r>
    </w:p>
    <w:p w:rsidR="00A95B46" w:rsidRPr="00EE0F7E" w:rsidRDefault="00A95B46" w:rsidP="00A95B46">
      <w:pPr>
        <w:pStyle w:val="PenNumbered"/>
        <w:numPr>
          <w:ilvl w:val="0"/>
          <w:numId w:val="5"/>
        </w:numPr>
        <w:ind w:left="450" w:hanging="450"/>
      </w:pPr>
      <w:r>
        <w:lastRenderedPageBreak/>
        <w:t xml:space="preserve">In the </w:t>
      </w:r>
      <w:r w:rsidRPr="00EE0F7E">
        <w:rPr>
          <w:b/>
          <w:color w:val="1F497D" w:themeColor="text2"/>
        </w:rPr>
        <w:t>SQL Script</w:t>
      </w:r>
      <w:r>
        <w:t xml:space="preserve"> section type the following:  </w:t>
      </w:r>
      <w:r w:rsidRPr="00D10574">
        <w:rPr>
          <w:rStyle w:val="PenCodeLine"/>
        </w:rPr>
        <w:t>LOAD DATA INPATH '/demo/</w:t>
      </w:r>
      <w:proofErr w:type="spellStart"/>
      <w:r w:rsidRPr="00D10574">
        <w:rPr>
          <w:rStyle w:val="PenCodeLine"/>
        </w:rPr>
        <w:t>data_refinery</w:t>
      </w:r>
      <w:proofErr w:type="spellEnd"/>
      <w:r w:rsidRPr="00D10574">
        <w:rPr>
          <w:rStyle w:val="PenCodeLine"/>
        </w:rPr>
        <w:t>/</w:t>
      </w:r>
      <w:r>
        <w:rPr>
          <w:rStyle w:val="PenCodeLine"/>
        </w:rPr>
        <w:t>SDR_geolocation</w:t>
      </w:r>
      <w:r w:rsidRPr="00D10574">
        <w:rPr>
          <w:rStyle w:val="PenCodeLine"/>
        </w:rPr>
        <w:t xml:space="preserve">_data.txt' OVERWRITE INTO TABLE </w:t>
      </w:r>
      <w:proofErr w:type="spellStart"/>
      <w:r w:rsidRPr="00D10574">
        <w:rPr>
          <w:rStyle w:val="PenCodeLine"/>
        </w:rPr>
        <w:t>call_detail_geo</w:t>
      </w:r>
      <w:proofErr w:type="spellEnd"/>
      <w:r w:rsidRPr="00EE0F7E">
        <w:rPr>
          <w:rFonts w:ascii="Courier New" w:hAnsi="Courier New" w:cs="Courier New"/>
          <w:b/>
          <w:color w:val="000000" w:themeColor="text1"/>
        </w:rPr>
        <w:t>;</w:t>
      </w:r>
    </w:p>
    <w:p w:rsidR="00A95B46" w:rsidRDefault="00A95B46" w:rsidP="00A95B46">
      <w:pPr>
        <w:pStyle w:val="PenNumbered"/>
        <w:numPr>
          <w:ilvl w:val="0"/>
          <w:numId w:val="5"/>
        </w:numPr>
        <w:ind w:left="450" w:hanging="450"/>
      </w:pPr>
      <w:r>
        <w:t>Your SQL script step should now look like this:</w:t>
      </w:r>
    </w:p>
    <w:p w:rsidR="00A95B46" w:rsidRPr="00EE0F7E" w:rsidRDefault="00A95B46" w:rsidP="00A95B46">
      <w:pPr>
        <w:pStyle w:val="PenNumbered"/>
        <w:numPr>
          <w:ilvl w:val="0"/>
          <w:numId w:val="0"/>
        </w:numPr>
        <w:ind w:left="360"/>
      </w:pPr>
      <w:r>
        <w:rPr>
          <w:noProof/>
        </w:rPr>
        <w:drawing>
          <wp:inline distT="0" distB="0" distL="0" distR="0" wp14:anchorId="2E2815E9" wp14:editId="52DD5779">
            <wp:extent cx="4785360" cy="1412090"/>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5781" cy="1418116"/>
                    </a:xfrm>
                    <a:prstGeom prst="rect">
                      <a:avLst/>
                    </a:prstGeom>
                    <a:ln>
                      <a:solidFill>
                        <a:schemeClr val="accent1"/>
                      </a:solidFill>
                    </a:ln>
                  </pic:spPr>
                </pic:pic>
              </a:graphicData>
            </a:graphic>
          </wp:inline>
        </w:drawing>
      </w:r>
    </w:p>
    <w:p w:rsidR="00A95B46" w:rsidRDefault="00A95B46" w:rsidP="00A95B46">
      <w:pPr>
        <w:autoSpaceDE w:val="0"/>
        <w:autoSpaceDN w:val="0"/>
        <w:adjustRightInd w:val="0"/>
        <w:rPr>
          <w:rFonts w:ascii="Courier" w:hAnsi="Courier" w:cs="Courier"/>
          <w:sz w:val="18"/>
          <w:szCs w:val="18"/>
        </w:rPr>
      </w:pPr>
    </w:p>
    <w:p w:rsidR="00A95B46" w:rsidRDefault="00A95B46" w:rsidP="00A95B46">
      <w:pPr>
        <w:pStyle w:val="PenNumbered"/>
        <w:numPr>
          <w:ilvl w:val="0"/>
          <w:numId w:val="5"/>
        </w:numPr>
        <w:ind w:left="450" w:hanging="450"/>
      </w:pPr>
      <w:r>
        <w:t xml:space="preserve">Click </w:t>
      </w:r>
      <w:r w:rsidRPr="00EE0F7E">
        <w:rPr>
          <w:b/>
          <w:color w:val="1F497D" w:themeColor="text2"/>
        </w:rPr>
        <w:t>OK</w:t>
      </w:r>
      <w:r w:rsidRPr="00EE0F7E">
        <w:rPr>
          <w:color w:val="1F497D" w:themeColor="text2"/>
        </w:rPr>
        <w:t xml:space="preserve"> </w:t>
      </w:r>
      <w:r>
        <w:t>to return to the canvas.</w:t>
      </w:r>
    </w:p>
    <w:p w:rsidR="00A95B46" w:rsidRDefault="00A95B46" w:rsidP="00A95B46">
      <w:pPr>
        <w:pStyle w:val="PenNumbered"/>
        <w:numPr>
          <w:ilvl w:val="0"/>
          <w:numId w:val="5"/>
        </w:numPr>
        <w:ind w:left="450" w:hanging="450"/>
      </w:pPr>
      <w:r>
        <w:t xml:space="preserve">Double click the </w:t>
      </w:r>
      <w:r>
        <w:rPr>
          <w:b/>
          <w:color w:val="1F497D" w:themeColor="text2"/>
        </w:rPr>
        <w:t>Create Impala table</w:t>
      </w:r>
      <w:r>
        <w:t xml:space="preserve"> step to edit its properties.</w:t>
      </w:r>
    </w:p>
    <w:p w:rsidR="00A95B46" w:rsidRDefault="00A95B46" w:rsidP="00A95B46">
      <w:pPr>
        <w:pStyle w:val="PenNumbered"/>
        <w:numPr>
          <w:ilvl w:val="0"/>
          <w:numId w:val="5"/>
        </w:numPr>
        <w:ind w:left="450" w:hanging="450"/>
      </w:pPr>
      <w:r>
        <w:t xml:space="preserve">In the </w:t>
      </w:r>
      <w:r w:rsidRPr="00DA0579">
        <w:rPr>
          <w:b/>
          <w:color w:val="1F497D" w:themeColor="text2"/>
        </w:rPr>
        <w:t>Connection</w:t>
      </w:r>
      <w:r w:rsidRPr="00DA0579">
        <w:rPr>
          <w:color w:val="1F497D" w:themeColor="text2"/>
        </w:rPr>
        <w:t xml:space="preserve"> </w:t>
      </w:r>
      <w:r>
        <w:t xml:space="preserve">field select </w:t>
      </w:r>
      <w:r w:rsidRPr="008F541A">
        <w:rPr>
          <w:rStyle w:val="PenCodeLine"/>
        </w:rPr>
        <w:t>Impala</w:t>
      </w:r>
      <w:r>
        <w:t>.</w:t>
      </w:r>
    </w:p>
    <w:p w:rsidR="00A95B46" w:rsidRDefault="00A95B46" w:rsidP="00A95B46">
      <w:pPr>
        <w:pStyle w:val="PenNumbered"/>
        <w:numPr>
          <w:ilvl w:val="0"/>
          <w:numId w:val="5"/>
        </w:numPr>
        <w:ind w:left="450" w:hanging="450"/>
      </w:pPr>
      <w:r>
        <w:t xml:space="preserve">In the </w:t>
      </w:r>
      <w:r w:rsidRPr="00DB2371">
        <w:rPr>
          <w:b/>
          <w:color w:val="1F497D" w:themeColor="text2"/>
        </w:rPr>
        <w:t>SQL Script</w:t>
      </w:r>
      <w:r>
        <w:t xml:space="preserve"> section type or copy/paste the following code which can be found in the </w:t>
      </w:r>
      <w:r w:rsidRPr="00E969C8">
        <w:rPr>
          <w:rStyle w:val="PenCodeLine"/>
        </w:rPr>
        <w:t>bdi_workshop_code.txt</w:t>
      </w:r>
      <w:r>
        <w:t xml:space="preserve"> file on your machine:  </w:t>
      </w:r>
    </w:p>
    <w:p w:rsidR="00A95B46" w:rsidRPr="00DB2371" w:rsidRDefault="00A95B46" w:rsidP="00A95B46">
      <w:pPr>
        <w:pStyle w:val="PenNumbered"/>
        <w:numPr>
          <w:ilvl w:val="0"/>
          <w:numId w:val="0"/>
        </w:numPr>
        <w:ind w:left="360"/>
      </w:pPr>
    </w:p>
    <w:p w:rsidR="00A95B46" w:rsidRPr="008F541A" w:rsidRDefault="00A95B46" w:rsidP="00A95B46">
      <w:pPr>
        <w:autoSpaceDE w:val="0"/>
        <w:autoSpaceDN w:val="0"/>
        <w:adjustRightInd w:val="0"/>
        <w:ind w:left="1152"/>
        <w:rPr>
          <w:rStyle w:val="PenCodeLine"/>
        </w:rPr>
      </w:pPr>
      <w:r w:rsidRPr="008F541A">
        <w:rPr>
          <w:rStyle w:val="PenCodeLine"/>
          <w:color w:val="0070C0"/>
        </w:rPr>
        <w:t>CREATE TABLE</w:t>
      </w:r>
      <w:r w:rsidRPr="008F541A">
        <w:rPr>
          <w:rStyle w:val="PenCodeLine"/>
        </w:rPr>
        <w:t xml:space="preserve"> </w:t>
      </w:r>
      <w:proofErr w:type="spellStart"/>
      <w:r w:rsidRPr="008F541A">
        <w:rPr>
          <w:rStyle w:val="PenCodeLine"/>
        </w:rPr>
        <w:t>call_detail_geo</w:t>
      </w:r>
      <w:proofErr w:type="spellEnd"/>
    </w:p>
    <w:p w:rsidR="00A95B46" w:rsidRPr="008F541A" w:rsidRDefault="00A95B46" w:rsidP="00A95B46">
      <w:pPr>
        <w:autoSpaceDE w:val="0"/>
        <w:autoSpaceDN w:val="0"/>
        <w:adjustRightInd w:val="0"/>
        <w:ind w:left="1152"/>
        <w:rPr>
          <w:rStyle w:val="PenCodeLine"/>
        </w:rPr>
      </w:pPr>
      <w:r w:rsidRPr="008F541A">
        <w:rPr>
          <w:rStyle w:val="PenCodeLine"/>
        </w:rPr>
        <w:t>(</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calldate</w:t>
      </w:r>
      <w:proofErr w:type="spellEnd"/>
      <w:proofErr w:type="gramEnd"/>
      <w:r w:rsidRPr="008F541A">
        <w:rPr>
          <w:rStyle w:val="PenCodeLine"/>
        </w:rPr>
        <w:t xml:space="preserve"> </w:t>
      </w:r>
      <w:r w:rsidRPr="008F541A">
        <w:rPr>
          <w:rStyle w:val="PenCodeLine"/>
          <w:color w:val="0070C0"/>
        </w:rPr>
        <w:t>STRING</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source_number</w:t>
      </w:r>
      <w:proofErr w:type="spellEnd"/>
      <w:proofErr w:type="gramEnd"/>
      <w:r w:rsidRPr="008F541A">
        <w:rPr>
          <w:rStyle w:val="PenCodeLine"/>
        </w:rPr>
        <w:t xml:space="preserve"> </w:t>
      </w:r>
      <w:r w:rsidRPr="008F541A">
        <w:rPr>
          <w:rStyle w:val="PenCodeLine"/>
          <w:color w:val="0070C0"/>
        </w:rPr>
        <w:t>STRING</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home_latitude</w:t>
      </w:r>
      <w:proofErr w:type="spellEnd"/>
      <w:proofErr w:type="gramEnd"/>
      <w:r w:rsidRPr="008F541A">
        <w:rPr>
          <w:rStyle w:val="PenCodeLine"/>
        </w:rPr>
        <w:t xml:space="preserve"> </w:t>
      </w:r>
      <w:r w:rsidRPr="008F541A">
        <w:rPr>
          <w:rStyle w:val="PenCodeLine"/>
          <w:color w:val="0070C0"/>
        </w:rPr>
        <w:t>DOUBLE</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home_longitude</w:t>
      </w:r>
      <w:proofErr w:type="spellEnd"/>
      <w:proofErr w:type="gramEnd"/>
      <w:r w:rsidRPr="008F541A">
        <w:rPr>
          <w:rStyle w:val="PenCodeLine"/>
        </w:rPr>
        <w:t xml:space="preserve"> </w:t>
      </w:r>
      <w:r w:rsidRPr="008F541A">
        <w:rPr>
          <w:rStyle w:val="PenCodeLine"/>
          <w:color w:val="0070C0"/>
        </w:rPr>
        <w:t>DOUBLE</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gramStart"/>
      <w:r w:rsidRPr="008F541A">
        <w:rPr>
          <w:rStyle w:val="PenCodeLine"/>
        </w:rPr>
        <w:t>distance</w:t>
      </w:r>
      <w:proofErr w:type="gramEnd"/>
      <w:r w:rsidRPr="008F541A">
        <w:rPr>
          <w:rStyle w:val="PenCodeLine"/>
        </w:rPr>
        <w:t xml:space="preserve"> </w:t>
      </w:r>
      <w:r w:rsidRPr="008F541A">
        <w:rPr>
          <w:rStyle w:val="PenCodeLine"/>
          <w:color w:val="0070C0"/>
        </w:rPr>
        <w:t>DOUBLE</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gramStart"/>
      <w:r w:rsidRPr="008F541A">
        <w:rPr>
          <w:rStyle w:val="PenCodeLine"/>
        </w:rPr>
        <w:t>direction</w:t>
      </w:r>
      <w:proofErr w:type="gramEnd"/>
      <w:r w:rsidRPr="008F541A">
        <w:rPr>
          <w:rStyle w:val="PenCodeLine"/>
        </w:rPr>
        <w:t xml:space="preserve"> </w:t>
      </w:r>
      <w:r w:rsidRPr="008F541A">
        <w:rPr>
          <w:rStyle w:val="PenCodeLine"/>
          <w:color w:val="0070C0"/>
        </w:rPr>
        <w:t>STRING</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location_category</w:t>
      </w:r>
      <w:proofErr w:type="spellEnd"/>
      <w:proofErr w:type="gramEnd"/>
      <w:r w:rsidRPr="008F541A">
        <w:rPr>
          <w:rStyle w:val="PenCodeLine"/>
        </w:rPr>
        <w:t xml:space="preserve"> </w:t>
      </w:r>
      <w:r w:rsidRPr="008F541A">
        <w:rPr>
          <w:rStyle w:val="PenCodeLine"/>
          <w:color w:val="0070C0"/>
        </w:rPr>
        <w:t>STRING</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new_lat</w:t>
      </w:r>
      <w:proofErr w:type="spellEnd"/>
      <w:proofErr w:type="gramEnd"/>
      <w:r w:rsidRPr="008F541A">
        <w:rPr>
          <w:rStyle w:val="PenCodeLine"/>
        </w:rPr>
        <w:t xml:space="preserve"> </w:t>
      </w:r>
      <w:r w:rsidRPr="008F541A">
        <w:rPr>
          <w:rStyle w:val="PenCodeLine"/>
          <w:color w:val="0070C0"/>
        </w:rPr>
        <w:t>DOUBLE</w:t>
      </w:r>
      <w:r w:rsidRPr="008F541A">
        <w:rPr>
          <w:rStyle w:val="PenCodeLine"/>
        </w:rPr>
        <w:t xml:space="preserve">, </w:t>
      </w:r>
    </w:p>
    <w:p w:rsidR="00A95B46" w:rsidRPr="008F541A" w:rsidRDefault="00A95B46" w:rsidP="00A95B46">
      <w:pPr>
        <w:autoSpaceDE w:val="0"/>
        <w:autoSpaceDN w:val="0"/>
        <w:adjustRightInd w:val="0"/>
        <w:ind w:left="1152"/>
        <w:rPr>
          <w:rStyle w:val="PenCodeLine"/>
        </w:rPr>
      </w:pPr>
      <w:r w:rsidRPr="008F541A">
        <w:rPr>
          <w:rStyle w:val="PenCodeLine"/>
        </w:rPr>
        <w:t xml:space="preserve">  </w:t>
      </w:r>
      <w:proofErr w:type="spellStart"/>
      <w:proofErr w:type="gramStart"/>
      <w:r w:rsidRPr="008F541A">
        <w:rPr>
          <w:rStyle w:val="PenCodeLine"/>
        </w:rPr>
        <w:t>new_long</w:t>
      </w:r>
      <w:proofErr w:type="spellEnd"/>
      <w:proofErr w:type="gramEnd"/>
      <w:r w:rsidRPr="008F541A">
        <w:rPr>
          <w:rStyle w:val="PenCodeLine"/>
        </w:rPr>
        <w:t xml:space="preserve"> </w:t>
      </w:r>
      <w:r w:rsidRPr="008F541A">
        <w:rPr>
          <w:rStyle w:val="PenCodeLine"/>
          <w:color w:val="0070C0"/>
        </w:rPr>
        <w:t>DOUBLE</w:t>
      </w:r>
    </w:p>
    <w:p w:rsidR="00A95B46" w:rsidRPr="008F541A" w:rsidRDefault="00A95B46" w:rsidP="00A95B46">
      <w:pPr>
        <w:autoSpaceDE w:val="0"/>
        <w:autoSpaceDN w:val="0"/>
        <w:adjustRightInd w:val="0"/>
        <w:ind w:left="1152"/>
        <w:rPr>
          <w:rStyle w:val="PenCodeLine"/>
        </w:rPr>
      </w:pPr>
      <w:r w:rsidRPr="008F541A">
        <w:rPr>
          <w:rStyle w:val="PenCodeLine"/>
        </w:rPr>
        <w:t>)</w:t>
      </w:r>
    </w:p>
    <w:p w:rsidR="00A95B46" w:rsidRPr="008F541A" w:rsidRDefault="00A95B46" w:rsidP="00A95B46">
      <w:pPr>
        <w:autoSpaceDE w:val="0"/>
        <w:autoSpaceDN w:val="0"/>
        <w:adjustRightInd w:val="0"/>
        <w:ind w:left="1152"/>
        <w:rPr>
          <w:rStyle w:val="PenCodeLine"/>
        </w:rPr>
      </w:pPr>
      <w:proofErr w:type="gramStart"/>
      <w:r w:rsidRPr="008F541A">
        <w:rPr>
          <w:rStyle w:val="PenCodeLine"/>
        </w:rPr>
        <w:t>row</w:t>
      </w:r>
      <w:proofErr w:type="gramEnd"/>
      <w:r w:rsidRPr="008F541A">
        <w:rPr>
          <w:rStyle w:val="PenCodeLine"/>
        </w:rPr>
        <w:t xml:space="preserve"> </w:t>
      </w:r>
      <w:r w:rsidRPr="008F541A">
        <w:rPr>
          <w:rStyle w:val="PenCodeLine"/>
          <w:color w:val="0070C0"/>
        </w:rPr>
        <w:t>format</w:t>
      </w:r>
      <w:r w:rsidRPr="008F541A">
        <w:rPr>
          <w:rStyle w:val="PenCodeLine"/>
        </w:rPr>
        <w:t xml:space="preserve"> delimited</w:t>
      </w:r>
    </w:p>
    <w:p w:rsidR="00A95B46" w:rsidRPr="008F541A" w:rsidRDefault="00A95B46" w:rsidP="00A95B46">
      <w:pPr>
        <w:autoSpaceDE w:val="0"/>
        <w:autoSpaceDN w:val="0"/>
        <w:adjustRightInd w:val="0"/>
        <w:ind w:left="1152"/>
        <w:rPr>
          <w:rStyle w:val="PenCodeLine"/>
        </w:rPr>
      </w:pPr>
      <w:proofErr w:type="gramStart"/>
      <w:r w:rsidRPr="008F541A">
        <w:rPr>
          <w:rStyle w:val="PenCodeLine"/>
        </w:rPr>
        <w:t>fields</w:t>
      </w:r>
      <w:proofErr w:type="gramEnd"/>
      <w:r w:rsidRPr="008F541A">
        <w:rPr>
          <w:rStyle w:val="PenCodeLine"/>
        </w:rPr>
        <w:t xml:space="preserve"> terminated </w:t>
      </w:r>
      <w:r w:rsidRPr="008F541A">
        <w:rPr>
          <w:rStyle w:val="PenCodeLine"/>
          <w:color w:val="0070C0"/>
        </w:rPr>
        <w:t>by</w:t>
      </w:r>
      <w:r w:rsidRPr="008F541A">
        <w:rPr>
          <w:rStyle w:val="PenCodeLine"/>
        </w:rPr>
        <w:t xml:space="preserve"> </w:t>
      </w:r>
      <w:r w:rsidRPr="008F541A">
        <w:rPr>
          <w:rStyle w:val="PenCodeLine"/>
          <w:color w:val="FF0000"/>
        </w:rPr>
        <w:t>'|'</w:t>
      </w:r>
    </w:p>
    <w:p w:rsidR="00A95B46" w:rsidRPr="008F541A" w:rsidRDefault="00A95B46" w:rsidP="00A95B46">
      <w:pPr>
        <w:pStyle w:val="PenNumbered"/>
        <w:numPr>
          <w:ilvl w:val="0"/>
          <w:numId w:val="0"/>
        </w:numPr>
        <w:ind w:left="1440" w:hanging="288"/>
        <w:rPr>
          <w:rStyle w:val="PenCodeLine"/>
        </w:rPr>
      </w:pPr>
      <w:r w:rsidRPr="008F541A">
        <w:rPr>
          <w:rStyle w:val="PenCodeLine"/>
        </w:rPr>
        <w:t xml:space="preserve">STORED </w:t>
      </w:r>
      <w:r w:rsidRPr="008F541A">
        <w:rPr>
          <w:rStyle w:val="PenCodeLine"/>
          <w:color w:val="0070C0"/>
        </w:rPr>
        <w:t>AS</w:t>
      </w:r>
      <w:r w:rsidRPr="008F541A">
        <w:rPr>
          <w:rStyle w:val="PenCodeLine"/>
        </w:rPr>
        <w:t xml:space="preserve"> TEXTFILE;</w:t>
      </w:r>
    </w:p>
    <w:p w:rsidR="00A95B46" w:rsidRDefault="00A95B46" w:rsidP="00A95B46">
      <w:pPr>
        <w:pStyle w:val="PenNumbered"/>
        <w:numPr>
          <w:ilvl w:val="0"/>
          <w:numId w:val="0"/>
        </w:numPr>
        <w:ind w:left="288" w:hanging="288"/>
      </w:pPr>
    </w:p>
    <w:p w:rsidR="00A95B46" w:rsidRDefault="00A95B46" w:rsidP="00A95B46">
      <w:pPr>
        <w:pStyle w:val="PenNumbered"/>
        <w:numPr>
          <w:ilvl w:val="0"/>
          <w:numId w:val="5"/>
        </w:numPr>
        <w:ind w:left="450" w:hanging="450"/>
      </w:pPr>
      <w:r>
        <w:t xml:space="preserve">Click </w:t>
      </w:r>
      <w:r w:rsidRPr="00EE0F7E">
        <w:rPr>
          <w:b/>
          <w:color w:val="1F497D" w:themeColor="text2"/>
        </w:rPr>
        <w:t>OK</w:t>
      </w:r>
      <w:r w:rsidRPr="00EE0F7E">
        <w:rPr>
          <w:color w:val="1F497D" w:themeColor="text2"/>
        </w:rPr>
        <w:t xml:space="preserve"> </w:t>
      </w:r>
      <w:r>
        <w:t>to return to the canvas.</w:t>
      </w:r>
    </w:p>
    <w:p w:rsidR="00A95B46" w:rsidRDefault="00A95B46" w:rsidP="00A95B46">
      <w:pPr>
        <w:pStyle w:val="PenNumbered"/>
        <w:numPr>
          <w:ilvl w:val="0"/>
          <w:numId w:val="5"/>
        </w:numPr>
        <w:ind w:left="450" w:hanging="450"/>
      </w:pPr>
      <w:r>
        <w:t xml:space="preserve">Create a hop from the </w:t>
      </w:r>
      <w:r w:rsidRPr="000602FC">
        <w:rPr>
          <w:rStyle w:val="PenScreenTextChar"/>
        </w:rPr>
        <w:t>Load Impala table</w:t>
      </w:r>
      <w:r>
        <w:t xml:space="preserve"> step to the </w:t>
      </w:r>
      <w:r w:rsidRPr="000602FC">
        <w:rPr>
          <w:rStyle w:val="PenScreenTextChar"/>
        </w:rPr>
        <w:t>Success</w:t>
      </w:r>
      <w:r>
        <w:t xml:space="preserve"> step.</w:t>
      </w:r>
    </w:p>
    <w:p w:rsidR="00A95B46" w:rsidRDefault="00A95B46" w:rsidP="00A95B46">
      <w:pPr>
        <w:pStyle w:val="PenNumbered"/>
        <w:numPr>
          <w:ilvl w:val="0"/>
          <w:numId w:val="5"/>
        </w:numPr>
        <w:ind w:left="450" w:hanging="450"/>
      </w:pPr>
      <w:r>
        <w:t>Your PDI job should now look like this:</w:t>
      </w:r>
    </w:p>
    <w:p w:rsidR="00A95B46" w:rsidRDefault="00A95B46" w:rsidP="00A95B46">
      <w:pPr>
        <w:pStyle w:val="PenNumbered"/>
        <w:numPr>
          <w:ilvl w:val="0"/>
          <w:numId w:val="0"/>
        </w:numPr>
        <w:ind w:left="540" w:hanging="90"/>
      </w:pPr>
    </w:p>
    <w:p w:rsidR="00595E41" w:rsidRDefault="00595E41" w:rsidP="00A95B46">
      <w:pPr>
        <w:pStyle w:val="PenNumbered"/>
        <w:numPr>
          <w:ilvl w:val="0"/>
          <w:numId w:val="0"/>
        </w:numPr>
        <w:ind w:left="540" w:hanging="90"/>
      </w:pPr>
    </w:p>
    <w:p w:rsidR="00595E41" w:rsidRDefault="00595E41" w:rsidP="00A95B46">
      <w:pPr>
        <w:pStyle w:val="PenNumbered"/>
        <w:numPr>
          <w:ilvl w:val="0"/>
          <w:numId w:val="0"/>
        </w:numPr>
        <w:ind w:left="540" w:hanging="90"/>
      </w:pPr>
      <w:r>
        <w:rPr>
          <w:noProof/>
        </w:rPr>
        <w:lastRenderedPageBreak/>
        <w:drawing>
          <wp:inline distT="0" distB="0" distL="0" distR="0">
            <wp:extent cx="5172501" cy="1193654"/>
            <wp:effectExtent l="19050" t="19050" r="952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99431" cy="1199869"/>
                    </a:xfrm>
                    <a:prstGeom prst="rect">
                      <a:avLst/>
                    </a:prstGeom>
                    <a:ln>
                      <a:solidFill>
                        <a:schemeClr val="accent1"/>
                      </a:solidFill>
                    </a:ln>
                  </pic:spPr>
                </pic:pic>
              </a:graphicData>
            </a:graphic>
          </wp:inline>
        </w:drawing>
      </w:r>
    </w:p>
    <w:p w:rsidR="00A95B46" w:rsidRDefault="00A95B46" w:rsidP="00A95B46">
      <w:pPr>
        <w:pStyle w:val="PenNumbered"/>
        <w:numPr>
          <w:ilvl w:val="0"/>
          <w:numId w:val="5"/>
        </w:numPr>
        <w:ind w:left="450" w:hanging="450"/>
      </w:pPr>
      <w:r>
        <w:t xml:space="preserve">From the </w:t>
      </w:r>
      <w:r w:rsidRPr="008906D3">
        <w:rPr>
          <w:b/>
          <w:color w:val="1F497D" w:themeColor="text2"/>
        </w:rPr>
        <w:t>File</w:t>
      </w:r>
      <w:r>
        <w:t xml:space="preserve"> menu, choose </w:t>
      </w:r>
      <w:r w:rsidRPr="008906D3">
        <w:rPr>
          <w:b/>
          <w:color w:val="1F497D" w:themeColor="text2"/>
        </w:rPr>
        <w:t>Save</w:t>
      </w:r>
      <w:r>
        <w:t>.</w:t>
      </w:r>
    </w:p>
    <w:p w:rsidR="00A95B46" w:rsidRDefault="00A95B46" w:rsidP="00A95B46">
      <w:pPr>
        <w:pStyle w:val="PenNumbered"/>
        <w:numPr>
          <w:ilvl w:val="0"/>
          <w:numId w:val="5"/>
        </w:numPr>
        <w:ind w:left="450" w:hanging="450"/>
      </w:pPr>
      <w:r>
        <w:t xml:space="preserve">Execute the job by choosing </w:t>
      </w:r>
      <w:r w:rsidRPr="00DC3AA4">
        <w:rPr>
          <w:rStyle w:val="PenScreenTextChar"/>
        </w:rPr>
        <w:t>Action</w:t>
      </w:r>
      <w:r>
        <w:t xml:space="preserve"> </w:t>
      </w:r>
      <w:r>
        <w:sym w:font="Wingdings" w:char="F0E0"/>
      </w:r>
      <w:r>
        <w:t xml:space="preserve"> </w:t>
      </w:r>
      <w:r w:rsidRPr="00DC3AA4">
        <w:rPr>
          <w:rStyle w:val="PenScreenTextChar"/>
        </w:rPr>
        <w:t>Run</w:t>
      </w:r>
      <w:r>
        <w:t xml:space="preserve"> from the main menu or by clicking the run </w:t>
      </w:r>
      <w:proofErr w:type="gramStart"/>
      <w:r>
        <w:t xml:space="preserve">icon </w:t>
      </w:r>
      <w:proofErr w:type="gramEnd"/>
      <w:r>
        <w:rPr>
          <w:noProof/>
        </w:rPr>
        <w:drawing>
          <wp:inline distT="0" distB="0" distL="0" distR="0" wp14:anchorId="783E811A" wp14:editId="10EBBB02">
            <wp:extent cx="162684" cy="157261"/>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0" cy="168490"/>
                    </a:xfrm>
                    <a:prstGeom prst="rect">
                      <a:avLst/>
                    </a:prstGeom>
                  </pic:spPr>
                </pic:pic>
              </a:graphicData>
            </a:graphic>
          </wp:inline>
        </w:drawing>
      </w:r>
      <w:r>
        <w:t>.</w:t>
      </w:r>
    </w:p>
    <w:p w:rsidR="00A95B46" w:rsidRDefault="00A95B46" w:rsidP="00A95B46">
      <w:pPr>
        <w:pStyle w:val="PenNumbered"/>
        <w:numPr>
          <w:ilvl w:val="0"/>
          <w:numId w:val="5"/>
        </w:numPr>
        <w:ind w:left="450" w:hanging="450"/>
      </w:pPr>
      <w:r>
        <w:t xml:space="preserve">The </w:t>
      </w:r>
      <w:r w:rsidRPr="00DC3AA4">
        <w:rPr>
          <w:rStyle w:val="PenScreenTextChar"/>
        </w:rPr>
        <w:t xml:space="preserve">Execute a </w:t>
      </w:r>
      <w:r>
        <w:rPr>
          <w:rStyle w:val="PenScreenTextChar"/>
        </w:rPr>
        <w:t>job</w:t>
      </w:r>
      <w:r>
        <w:t xml:space="preserve"> dialog will appear.  Click the </w:t>
      </w:r>
      <w:r w:rsidRPr="00DC3AA4">
        <w:rPr>
          <w:rStyle w:val="PenScreenTextChar"/>
        </w:rPr>
        <w:t>Launch</w:t>
      </w:r>
      <w:r>
        <w:t xml:space="preserve"> button at the bottom.</w:t>
      </w:r>
    </w:p>
    <w:p w:rsidR="00A95B46" w:rsidRDefault="00A95B46" w:rsidP="00A95B46">
      <w:pPr>
        <w:pStyle w:val="PenNumbered"/>
        <w:numPr>
          <w:ilvl w:val="0"/>
          <w:numId w:val="5"/>
        </w:numPr>
        <w:ind w:left="450" w:hanging="450"/>
      </w:pPr>
      <w:r>
        <w:t xml:space="preserve">A green check will appear on the </w:t>
      </w:r>
      <w:r>
        <w:rPr>
          <w:rStyle w:val="PenScreenTextChar"/>
        </w:rPr>
        <w:t>Success</w:t>
      </w:r>
      <w:r>
        <w:t xml:space="preserve"> step when the job finishes without errors.</w:t>
      </w:r>
    </w:p>
    <w:p w:rsidR="00A95B46" w:rsidRDefault="00A95B46" w:rsidP="00A95B46">
      <w:pPr>
        <w:pStyle w:val="PenNumbered"/>
        <w:numPr>
          <w:ilvl w:val="0"/>
          <w:numId w:val="5"/>
        </w:numPr>
        <w:ind w:left="450" w:hanging="450"/>
      </w:pPr>
      <w:r>
        <w:t>Keep this job open as it will be used in the next exercise.</w:t>
      </w:r>
    </w:p>
    <w:p w:rsidR="00A95B46" w:rsidRDefault="00A95B46" w:rsidP="00A95B46">
      <w:pPr>
        <w:pStyle w:val="PenNumbered"/>
        <w:numPr>
          <w:ilvl w:val="0"/>
          <w:numId w:val="0"/>
        </w:numPr>
      </w:pPr>
    </w:p>
    <w:p w:rsidR="00A95B46" w:rsidRDefault="00A95B46" w:rsidP="00A95B46">
      <w:pPr>
        <w:pStyle w:val="PenHeading5"/>
      </w:pPr>
      <w:r>
        <w:t>PDI Exercise 2: Extend the PDI job to blend data and load to multiple locations</w:t>
      </w:r>
    </w:p>
    <w:p w:rsidR="00A95B46" w:rsidRDefault="00A95B46" w:rsidP="00A95B46">
      <w:pPr>
        <w:pStyle w:val="PenBody"/>
      </w:pPr>
      <w:r>
        <w:t xml:space="preserve">Pentaho Data Integration (PDI) </w:t>
      </w:r>
      <w:r>
        <w:rPr>
          <w:rStyle w:val="resultoftext"/>
        </w:rPr>
        <w:t xml:space="preserve">allows you to join data from multiple tables, transform it, and load it to multiple locations.  </w:t>
      </w:r>
      <w:r w:rsidRPr="00A42023">
        <w:t>Now that we have both the geolocation data and the cal</w:t>
      </w:r>
      <w:r>
        <w:t xml:space="preserve">l detail records data in Impala, </w:t>
      </w:r>
      <w:r w:rsidRPr="00A42023">
        <w:t xml:space="preserve">we can take advantage of </w:t>
      </w:r>
      <w:r>
        <w:t>Impala queries</w:t>
      </w:r>
      <w:r w:rsidRPr="00A42023">
        <w:t xml:space="preserve"> to </w:t>
      </w:r>
      <w:r>
        <w:t xml:space="preserve">join two large tables into a combined data set.  This combined set is loaded into a new combined Impala table and to a PostgreSQL database to enable high performance OLAP analysis.  </w:t>
      </w:r>
    </w:p>
    <w:p w:rsidR="00A95B46" w:rsidRDefault="00A95B46" w:rsidP="00A95B46">
      <w:pPr>
        <w:pStyle w:val="PenNumbered"/>
        <w:numPr>
          <w:ilvl w:val="0"/>
          <w:numId w:val="5"/>
        </w:numPr>
        <w:ind w:left="450" w:hanging="450"/>
      </w:pPr>
      <w:r>
        <w:t xml:space="preserve">Make sure the job, </w:t>
      </w:r>
      <w:proofErr w:type="spellStart"/>
      <w:r w:rsidRPr="0050070F">
        <w:rPr>
          <w:rStyle w:val="PenCodeLine"/>
        </w:rPr>
        <w:t>SDR_GeoLocation_Impala_Job</w:t>
      </w:r>
      <w:proofErr w:type="spellEnd"/>
      <w:r>
        <w:t>, created in the previous exercise is open.</w:t>
      </w:r>
    </w:p>
    <w:p w:rsidR="00A95B46" w:rsidRDefault="00A95B46" w:rsidP="00A95B46">
      <w:pPr>
        <w:pStyle w:val="PenNumbered"/>
        <w:numPr>
          <w:ilvl w:val="0"/>
          <w:numId w:val="5"/>
        </w:numPr>
        <w:ind w:left="450" w:hanging="450"/>
      </w:pPr>
      <w:r>
        <w:t xml:space="preserve">Select the </w:t>
      </w:r>
      <w:r w:rsidRPr="0050070F">
        <w:rPr>
          <w:rStyle w:val="PenScreenTextChar"/>
        </w:rPr>
        <w:t>Success</w:t>
      </w:r>
      <w:r>
        <w:t xml:space="preserve"> step and delete it.</w:t>
      </w:r>
    </w:p>
    <w:p w:rsidR="00A95B46" w:rsidRDefault="00A95B46" w:rsidP="00A95B46">
      <w:pPr>
        <w:pStyle w:val="PenNumbered"/>
        <w:numPr>
          <w:ilvl w:val="0"/>
          <w:numId w:val="0"/>
        </w:numPr>
        <w:ind w:left="450"/>
      </w:pPr>
    </w:p>
    <w:p w:rsidR="00A95B46" w:rsidRPr="00C17AC6"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7B0418">
        <w:rPr>
          <w:noProof/>
        </w:rPr>
        <w:drawing>
          <wp:anchor distT="0" distB="0" distL="114300" distR="114300" simplePos="0" relativeHeight="251805696" behindDoc="0" locked="0" layoutInCell="1" allowOverlap="1" wp14:anchorId="3E71F93E" wp14:editId="35739E3C">
            <wp:simplePos x="0" y="0"/>
            <wp:positionH relativeFrom="column">
              <wp:posOffset>1270</wp:posOffset>
            </wp:positionH>
            <wp:positionV relativeFrom="paragraph">
              <wp:posOffset>-2540</wp:posOffset>
            </wp:positionV>
            <wp:extent cx="420370" cy="530225"/>
            <wp:effectExtent l="0" t="0" r="0" b="3175"/>
            <wp:wrapSquare wrapText="r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Now we need to blend our geolocation data with our call data records, and place the combined data set into a new Impala table using a</w:t>
      </w:r>
      <w:r w:rsidRPr="00C17AC6">
        <w:rPr>
          <w:rFonts w:eastAsia="Times New Roman"/>
          <w:color w:val="1F497D" w:themeColor="text2"/>
        </w:rPr>
        <w:t xml:space="preserve"> SQL script.</w:t>
      </w:r>
    </w:p>
    <w:p w:rsidR="00A95B46" w:rsidRDefault="00A95B46" w:rsidP="00A95B46">
      <w:pPr>
        <w:pStyle w:val="PenNumbered"/>
        <w:numPr>
          <w:ilvl w:val="0"/>
          <w:numId w:val="0"/>
        </w:numPr>
        <w:ind w:left="450"/>
      </w:pPr>
    </w:p>
    <w:p w:rsidR="00A95B46" w:rsidRDefault="00A95B46" w:rsidP="00A95B46">
      <w:pPr>
        <w:pStyle w:val="PenNumbered"/>
        <w:numPr>
          <w:ilvl w:val="0"/>
          <w:numId w:val="5"/>
        </w:numPr>
        <w:ind w:left="450" w:hanging="450"/>
      </w:pPr>
      <w:r>
        <w:t xml:space="preserve">From the </w:t>
      </w:r>
      <w:r w:rsidRPr="00996A46">
        <w:rPr>
          <w:rStyle w:val="PenScreenTextChar"/>
        </w:rPr>
        <w:t>Design</w:t>
      </w:r>
      <w:r>
        <w:t xml:space="preserve"> tab on the left, expand the </w:t>
      </w:r>
      <w:r>
        <w:rPr>
          <w:rStyle w:val="PenScreenTextChar"/>
        </w:rPr>
        <w:t>Scripting</w:t>
      </w:r>
      <w:r>
        <w:t xml:space="preserve"> folder and drag the </w:t>
      </w:r>
      <w:r>
        <w:rPr>
          <w:rStyle w:val="PenScreenTextChar"/>
        </w:rPr>
        <w:t>SQL</w:t>
      </w:r>
      <w:r>
        <w:t xml:space="preserve"> step onto the canvas below the </w:t>
      </w:r>
      <w:r w:rsidRPr="0050070F">
        <w:rPr>
          <w:rStyle w:val="PenScreenTextChar"/>
        </w:rPr>
        <w:t>Load Impala Table</w:t>
      </w:r>
      <w:r>
        <w:t xml:space="preserve"> step.</w:t>
      </w:r>
    </w:p>
    <w:p w:rsidR="00A95B46" w:rsidRDefault="00A95B46" w:rsidP="00A95B46">
      <w:pPr>
        <w:pStyle w:val="PenNumbered"/>
        <w:numPr>
          <w:ilvl w:val="0"/>
          <w:numId w:val="5"/>
        </w:numPr>
        <w:ind w:left="450" w:hanging="450"/>
      </w:pPr>
      <w:r>
        <w:t xml:space="preserve">Create a hop between the </w:t>
      </w:r>
      <w:r>
        <w:rPr>
          <w:rStyle w:val="PenScreenTextChar"/>
        </w:rPr>
        <w:t>Load Impala Table</w:t>
      </w:r>
      <w:r>
        <w:t xml:space="preserve"> step and the </w:t>
      </w:r>
      <w:r>
        <w:rPr>
          <w:b/>
          <w:color w:val="1F497D" w:themeColor="text2"/>
        </w:rPr>
        <w:t>SQL</w:t>
      </w:r>
      <w:r>
        <w:t xml:space="preserve"> step.</w:t>
      </w:r>
    </w:p>
    <w:p w:rsidR="00A95B46" w:rsidRDefault="00A95B46" w:rsidP="00A95B46">
      <w:pPr>
        <w:pStyle w:val="PenNumbered"/>
        <w:numPr>
          <w:ilvl w:val="0"/>
          <w:numId w:val="5"/>
        </w:numPr>
        <w:ind w:left="450" w:hanging="450"/>
      </w:pPr>
      <w:r>
        <w:t xml:space="preserve">Double click the </w:t>
      </w:r>
      <w:r w:rsidRPr="001A3277">
        <w:rPr>
          <w:b/>
          <w:color w:val="1F497D" w:themeColor="text2"/>
        </w:rPr>
        <w:t>SQL</w:t>
      </w:r>
      <w:r>
        <w:t xml:space="preserve"> step to edit its properties. In the </w:t>
      </w:r>
      <w:r w:rsidRPr="001A3277">
        <w:rPr>
          <w:b/>
          <w:color w:val="1F497D" w:themeColor="text2"/>
        </w:rPr>
        <w:t>Step name</w:t>
      </w:r>
      <w:r>
        <w:t xml:space="preserve"> field type </w:t>
      </w:r>
      <w:r w:rsidRPr="001A3277">
        <w:rPr>
          <w:rStyle w:val="PenCodeLine"/>
        </w:rPr>
        <w:t>Join CDR to Geo Location Data</w:t>
      </w:r>
      <w:r>
        <w:t>.</w:t>
      </w:r>
    </w:p>
    <w:p w:rsidR="00A95B46" w:rsidRDefault="00A95B46" w:rsidP="00A95B46">
      <w:pPr>
        <w:pStyle w:val="PenNumbered"/>
        <w:numPr>
          <w:ilvl w:val="0"/>
          <w:numId w:val="5"/>
        </w:numPr>
        <w:ind w:left="450" w:hanging="450"/>
      </w:pPr>
      <w:r>
        <w:t xml:space="preserve">In the </w:t>
      </w:r>
      <w:r w:rsidRPr="00DA0579">
        <w:rPr>
          <w:b/>
          <w:color w:val="1F497D" w:themeColor="text2"/>
        </w:rPr>
        <w:t>Connection</w:t>
      </w:r>
      <w:r w:rsidRPr="00DA0579">
        <w:rPr>
          <w:color w:val="1F497D" w:themeColor="text2"/>
        </w:rPr>
        <w:t xml:space="preserve"> </w:t>
      </w:r>
      <w:r>
        <w:t xml:space="preserve">field select </w:t>
      </w:r>
      <w:r w:rsidRPr="006012A0">
        <w:rPr>
          <w:rStyle w:val="PenCodeLine"/>
        </w:rPr>
        <w:t>Impala</w:t>
      </w:r>
      <w:r>
        <w:t>.</w:t>
      </w:r>
    </w:p>
    <w:p w:rsidR="00A95B46" w:rsidRDefault="00A95B46" w:rsidP="00A95B46">
      <w:pPr>
        <w:pStyle w:val="PenNumbered"/>
        <w:numPr>
          <w:ilvl w:val="0"/>
          <w:numId w:val="5"/>
        </w:numPr>
        <w:ind w:left="450" w:hanging="450"/>
      </w:pPr>
      <w:r>
        <w:t xml:space="preserve">In the </w:t>
      </w:r>
      <w:r w:rsidRPr="004F7D3E">
        <w:rPr>
          <w:rStyle w:val="PenScreenTextChar"/>
        </w:rPr>
        <w:t>SQL</w:t>
      </w:r>
      <w:r>
        <w:t xml:space="preserve"> field type or copy/paste in the following code which can be found in the </w:t>
      </w:r>
      <w:r w:rsidRPr="00E969C8">
        <w:rPr>
          <w:rStyle w:val="PenCodeLine"/>
        </w:rPr>
        <w:t>bdi_workshop_code.txt</w:t>
      </w:r>
      <w:r>
        <w:t xml:space="preserve"> file on your machine:</w:t>
      </w:r>
    </w:p>
    <w:p w:rsidR="00A95B46" w:rsidRDefault="00A95B46" w:rsidP="00A95B46">
      <w:pPr>
        <w:pStyle w:val="PenCodeblockBody"/>
        <w:ind w:left="1152"/>
        <w:rPr>
          <w:rStyle w:val="PenCodeLine"/>
        </w:rPr>
      </w:pPr>
    </w:p>
    <w:p w:rsidR="00A95B46" w:rsidRPr="00244D32" w:rsidRDefault="00A95B46" w:rsidP="00A95B46">
      <w:pPr>
        <w:pStyle w:val="PenCodeblockBody"/>
        <w:ind w:left="1152"/>
        <w:rPr>
          <w:rStyle w:val="PenCodeLine"/>
        </w:rPr>
      </w:pPr>
      <w:r w:rsidRPr="00244D32">
        <w:rPr>
          <w:rStyle w:val="PenCodeLine"/>
        </w:rPr>
        <w:t xml:space="preserve">DROP TABLE IF EXISTS </w:t>
      </w:r>
      <w:proofErr w:type="spellStart"/>
      <w:r w:rsidRPr="00244D32">
        <w:rPr>
          <w:rStyle w:val="PenCodeLine"/>
        </w:rPr>
        <w:t>call_detail_combined</w:t>
      </w:r>
      <w:proofErr w:type="spellEnd"/>
      <w:r w:rsidRPr="00244D32">
        <w:rPr>
          <w:rStyle w:val="PenCodeLine"/>
        </w:rPr>
        <w:t>;</w:t>
      </w:r>
    </w:p>
    <w:p w:rsidR="00A95B46" w:rsidRPr="00244D32" w:rsidRDefault="00A95B46" w:rsidP="00A95B46">
      <w:pPr>
        <w:pStyle w:val="PenCodeblockBody"/>
        <w:ind w:left="1152"/>
        <w:rPr>
          <w:rStyle w:val="PenCodeLine"/>
        </w:rPr>
      </w:pPr>
      <w:r w:rsidRPr="00244D32">
        <w:rPr>
          <w:rStyle w:val="PenCodeLine"/>
        </w:rPr>
        <w:t xml:space="preserve">CREATE TABLE </w:t>
      </w:r>
      <w:proofErr w:type="spellStart"/>
      <w:r w:rsidRPr="00244D32">
        <w:rPr>
          <w:rStyle w:val="PenCodeLine"/>
        </w:rPr>
        <w:t>call_detail_combined</w:t>
      </w:r>
      <w:proofErr w:type="spellEnd"/>
    </w:p>
    <w:p w:rsidR="00A95B46" w:rsidRPr="00244D32" w:rsidRDefault="00A95B46" w:rsidP="00A95B46">
      <w:pPr>
        <w:pStyle w:val="PenCodeblockBody"/>
        <w:ind w:left="1422"/>
        <w:rPr>
          <w:rStyle w:val="PenCodeLine"/>
        </w:rPr>
      </w:pPr>
      <w:r w:rsidRPr="00244D32">
        <w:rPr>
          <w:rStyle w:val="PenCodeLine"/>
        </w:rPr>
        <w:t>(</w:t>
      </w:r>
    </w:p>
    <w:p w:rsidR="00A95B46" w:rsidRPr="00244D32" w:rsidRDefault="00A95B46" w:rsidP="00A95B46">
      <w:pPr>
        <w:pStyle w:val="PenCodeblockBody"/>
        <w:ind w:left="1422"/>
        <w:rPr>
          <w:rStyle w:val="PenCodeLine"/>
        </w:rPr>
      </w:pPr>
      <w:r w:rsidRPr="00244D32">
        <w:rPr>
          <w:rStyle w:val="PenCodeLine"/>
        </w:rPr>
        <w:lastRenderedPageBreak/>
        <w:t xml:space="preserve">  </w:t>
      </w:r>
      <w:proofErr w:type="gramStart"/>
      <w:r w:rsidRPr="00244D32">
        <w:rPr>
          <w:rStyle w:val="PenCodeLine"/>
        </w:rPr>
        <w:t>key</w:t>
      </w:r>
      <w:proofErr w:type="gram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source_number</w:t>
      </w:r>
      <w:proofErr w:type="spell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call_date</w:t>
      </w:r>
      <w:proofErr w:type="spell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call_month</w:t>
      </w:r>
      <w:proofErr w:type="spellEnd"/>
      <w:r w:rsidRPr="00244D32">
        <w:rPr>
          <w:rStyle w:val="PenCodeLine"/>
        </w:rPr>
        <w:t xml:space="preserve"> INT</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call_year</w:t>
      </w:r>
      <w:proofErr w:type="spellEnd"/>
      <w:r w:rsidRPr="00244D32">
        <w:rPr>
          <w:rStyle w:val="PenCodeLine"/>
        </w:rPr>
        <w:t xml:space="preserve"> INT</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day_of_week</w:t>
      </w:r>
      <w:proofErr w:type="spellEnd"/>
      <w:r w:rsidRPr="00244D32">
        <w:rPr>
          <w:rStyle w:val="PenCodeLine"/>
        </w:rPr>
        <w:t xml:space="preserve"> INT</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area_code</w:t>
      </w:r>
      <w:proofErr w:type="spell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state STRING</w:t>
      </w:r>
    </w:p>
    <w:p w:rsidR="00A95B46" w:rsidRPr="00244D32" w:rsidRDefault="00A95B46" w:rsidP="00A95B46">
      <w:pPr>
        <w:pStyle w:val="PenCodeblockBody"/>
        <w:ind w:left="1422"/>
        <w:rPr>
          <w:rStyle w:val="PenCodeLine"/>
        </w:rPr>
      </w:pPr>
      <w:r w:rsidRPr="00244D32">
        <w:rPr>
          <w:rStyle w:val="PenCodeLine"/>
        </w:rPr>
        <w:t>, country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time_zone</w:t>
      </w:r>
      <w:proofErr w:type="spell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weekday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num_calls</w:t>
      </w:r>
      <w:proofErr w:type="spellEnd"/>
      <w:r w:rsidRPr="00244D32">
        <w:rPr>
          <w:rStyle w:val="PenCodeLine"/>
        </w:rPr>
        <w:t xml:space="preserve"> INT</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home_latitude</w:t>
      </w:r>
      <w:proofErr w:type="spellEnd"/>
      <w:r w:rsidRPr="00244D32">
        <w:rPr>
          <w:rStyle w:val="PenCodeLine"/>
        </w:rPr>
        <w:t xml:space="preserve"> DOUBLE</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home_longitude</w:t>
      </w:r>
      <w:proofErr w:type="spellEnd"/>
      <w:r w:rsidRPr="00244D32">
        <w:rPr>
          <w:rStyle w:val="PenCodeLine"/>
        </w:rPr>
        <w:t xml:space="preserve"> DOUBLE</w:t>
      </w:r>
    </w:p>
    <w:p w:rsidR="00A95B46" w:rsidRPr="00244D32" w:rsidRDefault="00A95B46" w:rsidP="00A95B46">
      <w:pPr>
        <w:pStyle w:val="PenCodeblockBody"/>
        <w:ind w:left="1422"/>
        <w:rPr>
          <w:rStyle w:val="PenCodeLine"/>
        </w:rPr>
      </w:pPr>
      <w:r w:rsidRPr="00244D32">
        <w:rPr>
          <w:rStyle w:val="PenCodeLine"/>
        </w:rPr>
        <w:t>, distance DOUBLE</w:t>
      </w:r>
    </w:p>
    <w:p w:rsidR="00A95B46" w:rsidRPr="00244D32" w:rsidRDefault="00A95B46" w:rsidP="00A95B46">
      <w:pPr>
        <w:pStyle w:val="PenCodeblockBody"/>
        <w:ind w:left="1422"/>
        <w:rPr>
          <w:rStyle w:val="PenCodeLine"/>
        </w:rPr>
      </w:pPr>
      <w:r w:rsidRPr="00244D32">
        <w:rPr>
          <w:rStyle w:val="PenCodeLine"/>
        </w:rPr>
        <w:t>, direction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location_category</w:t>
      </w:r>
      <w:proofErr w:type="spellEnd"/>
      <w:r w:rsidRPr="00244D32">
        <w:rPr>
          <w:rStyle w:val="PenCodeLine"/>
        </w:rPr>
        <w:t xml:space="preserve"> STRING</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new_lat</w:t>
      </w:r>
      <w:proofErr w:type="spellEnd"/>
      <w:r w:rsidRPr="00244D32">
        <w:rPr>
          <w:rStyle w:val="PenCodeLine"/>
        </w:rPr>
        <w:t xml:space="preserve"> DOUBLE</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new_long</w:t>
      </w:r>
      <w:proofErr w:type="spellEnd"/>
      <w:r w:rsidRPr="00244D32">
        <w:rPr>
          <w:rStyle w:val="PenCodeLine"/>
        </w:rPr>
        <w:t xml:space="preserve"> DOUBLE</w:t>
      </w:r>
    </w:p>
    <w:p w:rsidR="00A95B46" w:rsidRPr="00244D32" w:rsidRDefault="00A95B46" w:rsidP="00A95B46">
      <w:pPr>
        <w:pStyle w:val="PenCodeblockBody"/>
        <w:ind w:left="1422"/>
        <w:rPr>
          <w:rStyle w:val="PenCodeLine"/>
        </w:rPr>
      </w:pPr>
      <w:r w:rsidRPr="00244D32">
        <w:rPr>
          <w:rStyle w:val="PenCodeLine"/>
        </w:rPr>
        <w:t>);</w:t>
      </w:r>
    </w:p>
    <w:p w:rsidR="00A95B46" w:rsidRPr="00244D32" w:rsidRDefault="00A95B46" w:rsidP="00A95B46">
      <w:pPr>
        <w:pStyle w:val="PenCodeblockBody"/>
        <w:ind w:left="1152"/>
        <w:rPr>
          <w:rStyle w:val="PenCodeLine"/>
        </w:rPr>
      </w:pPr>
    </w:p>
    <w:p w:rsidR="00A95B46" w:rsidRPr="00244D32" w:rsidRDefault="00A95B46" w:rsidP="00A95B46">
      <w:pPr>
        <w:pStyle w:val="PenCodeblockBody"/>
        <w:ind w:left="1152"/>
        <w:rPr>
          <w:rStyle w:val="PenCodeLine"/>
        </w:rPr>
      </w:pPr>
      <w:r w:rsidRPr="00244D32">
        <w:rPr>
          <w:rStyle w:val="PenCodeLine"/>
        </w:rPr>
        <w:t xml:space="preserve">INSERT INTO TABLE </w:t>
      </w:r>
      <w:proofErr w:type="spellStart"/>
      <w:r w:rsidRPr="00244D32">
        <w:rPr>
          <w:rStyle w:val="PenCodeLine"/>
        </w:rPr>
        <w:t>call_detail_combined</w:t>
      </w:r>
      <w:proofErr w:type="spellEnd"/>
    </w:p>
    <w:p w:rsidR="00A95B46" w:rsidRPr="00244D32" w:rsidRDefault="00A95B46" w:rsidP="00A95B46">
      <w:pPr>
        <w:pStyle w:val="PenCodeblockBody"/>
        <w:ind w:left="1152"/>
        <w:rPr>
          <w:rStyle w:val="PenCodeLine"/>
        </w:rPr>
      </w:pPr>
      <w:r w:rsidRPr="00244D32">
        <w:rPr>
          <w:rStyle w:val="PenCodeLine"/>
        </w:rPr>
        <w:t>SELECT</w:t>
      </w:r>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cdr.key</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cdr.source_number</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cdr.call_date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cdr.call_month</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cdr.call_year</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cdr.day_of_week</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cdr.area_code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cdr.state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cdr.country</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cdr.time_zone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cdr.weekday</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cdr.num_calls</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cdg.home_latitude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cdg.home_longitude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cdg.distance</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cdg.direction</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cdg.location_category</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cdg.new_lat</w:t>
      </w:r>
      <w:proofErr w:type="spellEnd"/>
    </w:p>
    <w:p w:rsidR="00A95B46" w:rsidRPr="00244D32" w:rsidRDefault="00A95B46" w:rsidP="00A95B46">
      <w:pPr>
        <w:pStyle w:val="PenCodeblockBody"/>
        <w:ind w:left="1422"/>
        <w:rPr>
          <w:rStyle w:val="PenCodeLine"/>
        </w:rPr>
      </w:pPr>
      <w:r w:rsidRPr="00244D32">
        <w:rPr>
          <w:rStyle w:val="PenCodeLine"/>
        </w:rPr>
        <w:t xml:space="preserve">, </w:t>
      </w:r>
      <w:proofErr w:type="spellStart"/>
      <w:r w:rsidRPr="00244D32">
        <w:rPr>
          <w:rStyle w:val="PenCodeLine"/>
        </w:rPr>
        <w:t>cdg.new_long</w:t>
      </w:r>
      <w:proofErr w:type="spellEnd"/>
    </w:p>
    <w:p w:rsidR="00A95B46" w:rsidRPr="00244D32" w:rsidRDefault="00A95B46" w:rsidP="00A95B46">
      <w:pPr>
        <w:pStyle w:val="PenCodeblockBody"/>
        <w:ind w:left="1152"/>
        <w:rPr>
          <w:rStyle w:val="PenCodeLine"/>
        </w:rPr>
      </w:pPr>
      <w:r w:rsidRPr="00244D32">
        <w:rPr>
          <w:rStyle w:val="PenCodeLine"/>
        </w:rPr>
        <w:t>FROM</w:t>
      </w:r>
    </w:p>
    <w:p w:rsidR="00A95B46" w:rsidRPr="00244D32" w:rsidRDefault="00A95B46" w:rsidP="00A95B46">
      <w:pPr>
        <w:pStyle w:val="PenCodeblockBody"/>
        <w:ind w:left="1152"/>
        <w:rPr>
          <w:rStyle w:val="PenCodeLine"/>
        </w:rPr>
      </w:pPr>
      <w:proofErr w:type="spellStart"/>
      <w:proofErr w:type="gramStart"/>
      <w:r w:rsidRPr="00244D32">
        <w:rPr>
          <w:rStyle w:val="PenCodeLine"/>
        </w:rPr>
        <w:t>call_detail_records</w:t>
      </w:r>
      <w:proofErr w:type="spellEnd"/>
      <w:proofErr w:type="gramEnd"/>
      <w:r w:rsidRPr="00244D32">
        <w:rPr>
          <w:rStyle w:val="PenCodeLine"/>
        </w:rPr>
        <w:t xml:space="preserve"> </w:t>
      </w:r>
      <w:proofErr w:type="spellStart"/>
      <w:r w:rsidRPr="00244D32">
        <w:rPr>
          <w:rStyle w:val="PenCodeLine"/>
        </w:rPr>
        <w:t>cdr</w:t>
      </w:r>
      <w:proofErr w:type="spellEnd"/>
      <w:r w:rsidRPr="00244D32">
        <w:rPr>
          <w:rStyle w:val="PenCodeLine"/>
        </w:rPr>
        <w:t xml:space="preserve"> JOIN </w:t>
      </w:r>
      <w:proofErr w:type="spellStart"/>
      <w:r w:rsidRPr="00244D32">
        <w:rPr>
          <w:rStyle w:val="PenCodeLine"/>
        </w:rPr>
        <w:t>call_detail_geo</w:t>
      </w:r>
      <w:proofErr w:type="spellEnd"/>
      <w:r w:rsidRPr="00244D32">
        <w:rPr>
          <w:rStyle w:val="PenCodeLine"/>
        </w:rPr>
        <w:t xml:space="preserve"> </w:t>
      </w:r>
      <w:proofErr w:type="spellStart"/>
      <w:r w:rsidRPr="00244D32">
        <w:rPr>
          <w:rStyle w:val="PenCodeLine"/>
        </w:rPr>
        <w:t>cdg</w:t>
      </w:r>
      <w:proofErr w:type="spellEnd"/>
      <w:r w:rsidRPr="00244D32">
        <w:rPr>
          <w:rStyle w:val="PenCodeLine"/>
        </w:rPr>
        <w:t xml:space="preserve"> ON (</w:t>
      </w:r>
      <w:proofErr w:type="spellStart"/>
      <w:r w:rsidRPr="00244D32">
        <w:rPr>
          <w:rStyle w:val="PenCodeLine"/>
        </w:rPr>
        <w:t>cdr.source_number</w:t>
      </w:r>
      <w:proofErr w:type="spellEnd"/>
      <w:r w:rsidRPr="00244D32">
        <w:rPr>
          <w:rStyle w:val="PenCodeLine"/>
        </w:rPr>
        <w:t xml:space="preserve"> = </w:t>
      </w:r>
      <w:proofErr w:type="spellStart"/>
      <w:r w:rsidRPr="00244D32">
        <w:rPr>
          <w:rStyle w:val="PenCodeLine"/>
        </w:rPr>
        <w:t>cdg.source_number</w:t>
      </w:r>
      <w:proofErr w:type="spellEnd"/>
      <w:r w:rsidRPr="00244D32">
        <w:rPr>
          <w:rStyle w:val="PenCodeLine"/>
        </w:rPr>
        <w:t>);</w:t>
      </w:r>
    </w:p>
    <w:p w:rsidR="00A95B46" w:rsidRDefault="00A95B46" w:rsidP="00A95B46">
      <w:pPr>
        <w:autoSpaceDE w:val="0"/>
        <w:autoSpaceDN w:val="0"/>
        <w:adjustRightInd w:val="0"/>
        <w:rPr>
          <w:rFonts w:ascii="Courier" w:hAnsi="Courier" w:cs="Courier"/>
          <w:sz w:val="18"/>
          <w:szCs w:val="18"/>
        </w:rPr>
      </w:pPr>
    </w:p>
    <w:p w:rsidR="00A95B46" w:rsidRDefault="00A95B46" w:rsidP="00A95B46">
      <w:pPr>
        <w:autoSpaceDE w:val="0"/>
        <w:autoSpaceDN w:val="0"/>
        <w:adjustRightInd w:val="0"/>
        <w:rPr>
          <w:rFonts w:ascii="Courier" w:hAnsi="Courier" w:cs="Courier"/>
          <w:sz w:val="18"/>
          <w:szCs w:val="18"/>
        </w:rPr>
      </w:pPr>
    </w:p>
    <w:p w:rsidR="00A95B46" w:rsidRDefault="00A95B46" w:rsidP="00A95B46">
      <w:pPr>
        <w:pStyle w:val="PenNumbered"/>
        <w:ind w:left="450" w:hanging="450"/>
      </w:pPr>
      <w:r>
        <w:t xml:space="preserve">Click </w:t>
      </w:r>
      <w:r w:rsidRPr="009E3D8A">
        <w:rPr>
          <w:b/>
          <w:color w:val="1F497D" w:themeColor="text2"/>
        </w:rPr>
        <w:t>OK</w:t>
      </w:r>
      <w:r>
        <w:t xml:space="preserve"> to return to the canvas.  Your job should match the following screenshot.</w:t>
      </w:r>
    </w:p>
    <w:p w:rsidR="00A95B46" w:rsidRDefault="00A95B46" w:rsidP="00A95B46">
      <w:pPr>
        <w:pStyle w:val="PenNumbered"/>
        <w:numPr>
          <w:ilvl w:val="0"/>
          <w:numId w:val="0"/>
        </w:numPr>
        <w:ind w:left="450"/>
        <w:rPr>
          <w:noProof/>
        </w:rPr>
      </w:pPr>
      <w:r w:rsidRPr="00AE4E39">
        <w:rPr>
          <w:noProof/>
        </w:rPr>
        <w:t xml:space="preserve"> </w:t>
      </w:r>
    </w:p>
    <w:p w:rsidR="00330260" w:rsidRDefault="00330260" w:rsidP="00A95B46">
      <w:pPr>
        <w:pStyle w:val="PenNumbered"/>
        <w:numPr>
          <w:ilvl w:val="0"/>
          <w:numId w:val="0"/>
        </w:numPr>
        <w:ind w:left="450"/>
      </w:pPr>
    </w:p>
    <w:p w:rsidR="007C69BF" w:rsidRDefault="007C69BF" w:rsidP="00A95B46">
      <w:pPr>
        <w:pStyle w:val="PenNumbered"/>
        <w:numPr>
          <w:ilvl w:val="0"/>
          <w:numId w:val="0"/>
        </w:numPr>
        <w:ind w:left="450"/>
      </w:pPr>
      <w:r>
        <w:rPr>
          <w:noProof/>
        </w:rPr>
        <w:lastRenderedPageBreak/>
        <w:drawing>
          <wp:inline distT="0" distB="0" distL="0" distR="0">
            <wp:extent cx="5145206" cy="1424826"/>
            <wp:effectExtent l="19050" t="19050" r="1778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5817" cy="1438841"/>
                    </a:xfrm>
                    <a:prstGeom prst="rect">
                      <a:avLst/>
                    </a:prstGeom>
                    <a:ln>
                      <a:solidFill>
                        <a:schemeClr val="accent1"/>
                      </a:solidFill>
                    </a:ln>
                  </pic:spPr>
                </pic:pic>
              </a:graphicData>
            </a:graphic>
          </wp:inline>
        </w:drawing>
      </w:r>
    </w:p>
    <w:p w:rsidR="00A95B46" w:rsidRDefault="00A95B46" w:rsidP="00A95B46">
      <w:pPr>
        <w:pStyle w:val="PenNumbered"/>
        <w:numPr>
          <w:ilvl w:val="0"/>
          <w:numId w:val="0"/>
        </w:numPr>
        <w:ind w:left="450"/>
      </w:pPr>
    </w:p>
    <w:p w:rsidR="00A95B46" w:rsidRPr="00C17AC6" w:rsidRDefault="00A95B46" w:rsidP="00A95B46">
      <w:pPr>
        <w:pStyle w:val="PenNumbered"/>
        <w:numPr>
          <w:ilvl w:val="0"/>
          <w:numId w:val="0"/>
        </w:numPr>
        <w:pBdr>
          <w:top w:val="single" w:sz="24" w:space="1" w:color="EDEFEF"/>
          <w:left w:val="single" w:sz="24" w:space="4" w:color="EDEFEF"/>
          <w:bottom w:val="single" w:sz="24" w:space="1" w:color="EDEFEF"/>
          <w:right w:val="single" w:sz="24" w:space="4" w:color="EDEFEF"/>
        </w:pBdr>
        <w:shd w:val="clear" w:color="auto" w:fill="EDEFEF"/>
        <w:ind w:left="360"/>
        <w:rPr>
          <w:rFonts w:eastAsia="Times New Roman"/>
          <w:color w:val="1F497D" w:themeColor="text2"/>
        </w:rPr>
      </w:pPr>
      <w:r w:rsidRPr="007B0418">
        <w:rPr>
          <w:noProof/>
        </w:rPr>
        <w:drawing>
          <wp:anchor distT="0" distB="0" distL="114300" distR="114300" simplePos="0" relativeHeight="251806720" behindDoc="0" locked="0" layoutInCell="1" allowOverlap="1" wp14:anchorId="4B473F99" wp14:editId="075F9D9D">
            <wp:simplePos x="0" y="0"/>
            <wp:positionH relativeFrom="column">
              <wp:posOffset>1270</wp:posOffset>
            </wp:positionH>
            <wp:positionV relativeFrom="paragraph">
              <wp:posOffset>-2540</wp:posOffset>
            </wp:positionV>
            <wp:extent cx="420370" cy="530225"/>
            <wp:effectExtent l="0" t="0" r="0" b="3175"/>
            <wp:wrapSquare wrapText="r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olor w:val="1F497D" w:themeColor="text2"/>
        </w:rPr>
        <w:t>To enable high-performance OLAP analysis and reporting, we would also like to load the combined data set to a PostgreSQL database</w:t>
      </w:r>
      <w:r w:rsidRPr="00C17AC6">
        <w:rPr>
          <w:rFonts w:eastAsia="Times New Roman"/>
          <w:color w:val="1F497D" w:themeColor="text2"/>
        </w:rPr>
        <w:t>.</w:t>
      </w:r>
    </w:p>
    <w:p w:rsidR="00A95B46" w:rsidRDefault="00A95B46" w:rsidP="00A95B46">
      <w:pPr>
        <w:pStyle w:val="PenNumbered"/>
        <w:numPr>
          <w:ilvl w:val="0"/>
          <w:numId w:val="0"/>
        </w:numPr>
        <w:ind w:left="450"/>
      </w:pPr>
    </w:p>
    <w:p w:rsidR="00A95B46" w:rsidRDefault="00A95B46" w:rsidP="00A95B46">
      <w:pPr>
        <w:pStyle w:val="PenNumbered"/>
        <w:numPr>
          <w:ilvl w:val="0"/>
          <w:numId w:val="5"/>
        </w:numPr>
        <w:ind w:left="450" w:hanging="450"/>
      </w:pPr>
      <w:r>
        <w:t xml:space="preserve">From the </w:t>
      </w:r>
      <w:r w:rsidRPr="00996A46">
        <w:rPr>
          <w:rStyle w:val="PenScreenTextChar"/>
        </w:rPr>
        <w:t>Design</w:t>
      </w:r>
      <w:r>
        <w:t xml:space="preserve"> tab on the left, expand the </w:t>
      </w:r>
      <w:r>
        <w:rPr>
          <w:rStyle w:val="PenScreenTextChar"/>
        </w:rPr>
        <w:t>General</w:t>
      </w:r>
      <w:r>
        <w:t xml:space="preserve"> folder and drag the </w:t>
      </w:r>
      <w:r>
        <w:rPr>
          <w:rStyle w:val="PenScreenTextChar"/>
        </w:rPr>
        <w:t>Transformation</w:t>
      </w:r>
      <w:r>
        <w:t xml:space="preserve"> step onto the canvas to the right of the </w:t>
      </w:r>
      <w:r w:rsidRPr="0050070F">
        <w:rPr>
          <w:rStyle w:val="PenScreenTextChar"/>
        </w:rPr>
        <w:t>Load Impala Table</w:t>
      </w:r>
      <w:r>
        <w:t xml:space="preserve"> step.</w:t>
      </w:r>
    </w:p>
    <w:p w:rsidR="00A95B46" w:rsidRDefault="00A95B46" w:rsidP="00A95B46">
      <w:pPr>
        <w:pStyle w:val="PenNumbered"/>
        <w:numPr>
          <w:ilvl w:val="0"/>
          <w:numId w:val="5"/>
        </w:numPr>
        <w:ind w:left="450" w:hanging="450"/>
      </w:pPr>
      <w:r>
        <w:t xml:space="preserve">Create a hop between the </w:t>
      </w:r>
      <w:r>
        <w:rPr>
          <w:rStyle w:val="PenScreenTextChar"/>
        </w:rPr>
        <w:t>Join CDR to Geo Location Data</w:t>
      </w:r>
      <w:r>
        <w:t xml:space="preserve"> step and the </w:t>
      </w:r>
      <w:r>
        <w:rPr>
          <w:b/>
          <w:color w:val="1F497D" w:themeColor="text2"/>
        </w:rPr>
        <w:t>Transformation</w:t>
      </w:r>
      <w:r>
        <w:t xml:space="preserve"> step.</w:t>
      </w:r>
    </w:p>
    <w:p w:rsidR="00A95B46" w:rsidRDefault="00A95B46" w:rsidP="00A95B46">
      <w:pPr>
        <w:pStyle w:val="PenNumbered"/>
        <w:numPr>
          <w:ilvl w:val="0"/>
          <w:numId w:val="5"/>
        </w:numPr>
        <w:ind w:left="450" w:hanging="450"/>
      </w:pPr>
      <w:r>
        <w:t xml:space="preserve">Double click the </w:t>
      </w:r>
      <w:r>
        <w:rPr>
          <w:b/>
          <w:color w:val="1F497D" w:themeColor="text2"/>
        </w:rPr>
        <w:t>Transformation</w:t>
      </w:r>
      <w:r>
        <w:t xml:space="preserve"> step to edit its properties. In the </w:t>
      </w:r>
      <w:r>
        <w:rPr>
          <w:b/>
          <w:color w:val="1F497D" w:themeColor="text2"/>
        </w:rPr>
        <w:t>Name of job entry</w:t>
      </w:r>
      <w:r>
        <w:t xml:space="preserve"> field type </w:t>
      </w:r>
      <w:r>
        <w:rPr>
          <w:rStyle w:val="PenCodeLine"/>
        </w:rPr>
        <w:t>Transfer Blended Data to PostgreSQL</w:t>
      </w:r>
      <w:r>
        <w:t>.</w:t>
      </w:r>
    </w:p>
    <w:p w:rsidR="00A95B46" w:rsidRPr="007E4267" w:rsidRDefault="00A95B46" w:rsidP="00A95B46">
      <w:pPr>
        <w:pStyle w:val="PenNumbered"/>
        <w:numPr>
          <w:ilvl w:val="0"/>
          <w:numId w:val="5"/>
        </w:numPr>
        <w:ind w:left="450" w:hanging="450"/>
      </w:pPr>
      <w:r>
        <w:t xml:space="preserve">On </w:t>
      </w:r>
      <w:r w:rsidRPr="009D35B4">
        <w:rPr>
          <w:b/>
          <w:color w:val="1F497D" w:themeColor="text2"/>
        </w:rPr>
        <w:t>Transformation Specification</w:t>
      </w:r>
      <w:r>
        <w:t xml:space="preserve"> tab click the browse icon </w:t>
      </w:r>
      <w:r>
        <w:rPr>
          <w:noProof/>
        </w:rPr>
        <w:drawing>
          <wp:inline distT="0" distB="0" distL="0" distR="0" wp14:anchorId="7A2E3905" wp14:editId="5A4E5C5E">
            <wp:extent cx="177165" cy="1600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128" cy="161793"/>
                    </a:xfrm>
                    <a:prstGeom prst="rect">
                      <a:avLst/>
                    </a:prstGeom>
                  </pic:spPr>
                </pic:pic>
              </a:graphicData>
            </a:graphic>
          </wp:inline>
        </w:drawing>
      </w:r>
      <w:r>
        <w:t xml:space="preserve"> for the </w:t>
      </w:r>
      <w:r w:rsidRPr="009D35B4">
        <w:rPr>
          <w:rStyle w:val="PenScreenTextChar"/>
        </w:rPr>
        <w:t>Transformation filename</w:t>
      </w:r>
      <w:r>
        <w:t xml:space="preserve"> field and browse to select the following file: </w:t>
      </w:r>
      <w:r w:rsidR="00F9132D">
        <w:rPr>
          <w:rFonts w:ascii="Courier New" w:hAnsi="Courier New" w:cs="Courier New"/>
        </w:rPr>
        <w:t>/pentaho/shared_content</w:t>
      </w:r>
      <w:r w:rsidRPr="009D35B4">
        <w:rPr>
          <w:rFonts w:ascii="Courier New" w:hAnsi="Courier New" w:cs="Courier New"/>
        </w:rPr>
        <w:t>/WorkshopTraining/02_data_refinery/Solutions/SDR_GeoCDR_Transfer_To_</w:t>
      </w:r>
      <w:r>
        <w:rPr>
          <w:rFonts w:ascii="Courier New" w:hAnsi="Courier New" w:cs="Courier New"/>
        </w:rPr>
        <w:t>postgres</w:t>
      </w:r>
      <w:r w:rsidRPr="009D35B4">
        <w:rPr>
          <w:rFonts w:ascii="Courier New" w:hAnsi="Courier New" w:cs="Courier New"/>
        </w:rPr>
        <w:t>.ktr</w:t>
      </w:r>
    </w:p>
    <w:p w:rsidR="00A95B46" w:rsidRDefault="00A95B46" w:rsidP="00A95B46">
      <w:pPr>
        <w:pStyle w:val="PenNoteSubNumbered"/>
      </w:pPr>
      <w:r>
        <w:t xml:space="preserve">Note: to save time and reduce redundant work, you are using an </w:t>
      </w:r>
      <w:r w:rsidRPr="007E4267">
        <w:rPr>
          <w:i/>
        </w:rPr>
        <w:t>existing</w:t>
      </w:r>
      <w:r>
        <w:t xml:space="preserve"> transformation to load the blended data to PostgreSQL.</w:t>
      </w:r>
    </w:p>
    <w:p w:rsidR="00A95B46" w:rsidRPr="00A66F39" w:rsidRDefault="00A95B46" w:rsidP="00A95B46">
      <w:pPr>
        <w:pStyle w:val="PenNumberedSubContinued"/>
      </w:pPr>
    </w:p>
    <w:p w:rsidR="00A95B46" w:rsidRPr="00A66F39" w:rsidRDefault="00A95B46" w:rsidP="00A95B46">
      <w:pPr>
        <w:pBdr>
          <w:top w:val="single" w:sz="24" w:space="1" w:color="EDEFEF"/>
          <w:left w:val="single" w:sz="24" w:space="4" w:color="EDEFEF"/>
          <w:bottom w:val="single" w:sz="24" w:space="1" w:color="EDEFEF"/>
          <w:right w:val="single" w:sz="24" w:space="4" w:color="EDEFEF"/>
        </w:pBdr>
        <w:shd w:val="clear" w:color="auto" w:fill="EDEFEF"/>
        <w:tabs>
          <w:tab w:val="left" w:pos="864"/>
          <w:tab w:val="left" w:pos="1008"/>
          <w:tab w:val="left" w:pos="1296"/>
          <w:tab w:val="left" w:pos="1728"/>
        </w:tabs>
        <w:autoSpaceDE w:val="0"/>
        <w:autoSpaceDN w:val="0"/>
        <w:adjustRightInd w:val="0"/>
        <w:spacing w:after="120"/>
        <w:ind w:left="360"/>
        <w:textAlignment w:val="center"/>
        <w:rPr>
          <w:rFonts w:eastAsia="Times New Roman" w:cs="Arial Narrow"/>
          <w:color w:val="1F497D" w:themeColor="text2"/>
          <w:sz w:val="22"/>
          <w:szCs w:val="22"/>
        </w:rPr>
      </w:pPr>
      <w:r w:rsidRPr="00A66F39">
        <w:rPr>
          <w:rFonts w:eastAsia="Times New Roman" w:cs="Arial Narrow"/>
          <w:noProof/>
          <w:color w:val="333E48"/>
          <w:sz w:val="22"/>
          <w:szCs w:val="22"/>
        </w:rPr>
        <w:drawing>
          <wp:anchor distT="0" distB="0" distL="114300" distR="114300" simplePos="0" relativeHeight="251807744" behindDoc="0" locked="0" layoutInCell="1" allowOverlap="1" wp14:anchorId="0B3A5D31" wp14:editId="5915C883">
            <wp:simplePos x="0" y="0"/>
            <wp:positionH relativeFrom="column">
              <wp:posOffset>1270</wp:posOffset>
            </wp:positionH>
            <wp:positionV relativeFrom="paragraph">
              <wp:posOffset>-2540</wp:posOffset>
            </wp:positionV>
            <wp:extent cx="420370" cy="530225"/>
            <wp:effectExtent l="0" t="0" r="0" b="3175"/>
            <wp:wrapSquare wrapText="r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Narrow"/>
          <w:color w:val="1F497D" w:themeColor="text2"/>
          <w:sz w:val="22"/>
          <w:szCs w:val="22"/>
        </w:rPr>
        <w:t>Now that our data is blended, we need to create and publish a model to the Pentaho Analytics server for web-based dimensional analysis and reporting.</w:t>
      </w:r>
    </w:p>
    <w:p w:rsidR="00A95B46" w:rsidRDefault="00A95B46" w:rsidP="00A95B46">
      <w:pPr>
        <w:pStyle w:val="PenNumbered"/>
        <w:numPr>
          <w:ilvl w:val="0"/>
          <w:numId w:val="0"/>
        </w:numPr>
        <w:ind w:left="450"/>
      </w:pPr>
    </w:p>
    <w:p w:rsidR="00A95B46" w:rsidRDefault="00A95B46" w:rsidP="00A95B46">
      <w:pPr>
        <w:pStyle w:val="PenNumbered"/>
        <w:numPr>
          <w:ilvl w:val="0"/>
          <w:numId w:val="5"/>
        </w:numPr>
        <w:ind w:left="450" w:hanging="450"/>
      </w:pPr>
      <w:r>
        <w:t xml:space="preserve">From the </w:t>
      </w:r>
      <w:r w:rsidRPr="00996A46">
        <w:rPr>
          <w:rStyle w:val="PenScreenTextChar"/>
        </w:rPr>
        <w:t>Design</w:t>
      </w:r>
      <w:r>
        <w:t xml:space="preserve"> tab on the left, expand the </w:t>
      </w:r>
      <w:r>
        <w:rPr>
          <w:rStyle w:val="PenScreenTextChar"/>
        </w:rPr>
        <w:t>Modeling</w:t>
      </w:r>
      <w:r>
        <w:t xml:space="preserve"> folder and drag the </w:t>
      </w:r>
      <w:r>
        <w:rPr>
          <w:rStyle w:val="PenScreenTextChar"/>
        </w:rPr>
        <w:t>Build Model</w:t>
      </w:r>
      <w:r>
        <w:t xml:space="preserve"> step onto the canvas below the </w:t>
      </w:r>
      <w:r>
        <w:rPr>
          <w:rStyle w:val="PenScreenTextChar"/>
        </w:rPr>
        <w:t>Transfer Blended Data to PostgreSQL</w:t>
      </w:r>
      <w:r>
        <w:t xml:space="preserve"> step.</w:t>
      </w:r>
    </w:p>
    <w:p w:rsidR="00A95B46" w:rsidRDefault="00A95B46" w:rsidP="00A95B46">
      <w:pPr>
        <w:pStyle w:val="PenNumbered"/>
        <w:numPr>
          <w:ilvl w:val="0"/>
          <w:numId w:val="5"/>
        </w:numPr>
        <w:ind w:left="450" w:hanging="450"/>
      </w:pPr>
      <w:r>
        <w:t xml:space="preserve">Also from the </w:t>
      </w:r>
      <w:r>
        <w:rPr>
          <w:rStyle w:val="PenScreenTextChar"/>
        </w:rPr>
        <w:t>Modeling</w:t>
      </w:r>
      <w:r>
        <w:t xml:space="preserve"> folder drag the </w:t>
      </w:r>
      <w:r>
        <w:rPr>
          <w:rStyle w:val="PenScreenTextChar"/>
        </w:rPr>
        <w:t>Publish Model</w:t>
      </w:r>
      <w:r>
        <w:t xml:space="preserve"> step onto the canvas to the right of the </w:t>
      </w:r>
      <w:r>
        <w:rPr>
          <w:rStyle w:val="PenScreenTextChar"/>
        </w:rPr>
        <w:t>Transfer Blended Data to PostgreSQL</w:t>
      </w:r>
      <w:r>
        <w:t xml:space="preserve"> step.</w:t>
      </w:r>
    </w:p>
    <w:p w:rsidR="00A95B46" w:rsidRDefault="00A95B46" w:rsidP="00A95B46">
      <w:pPr>
        <w:pStyle w:val="PenNumbered"/>
        <w:numPr>
          <w:ilvl w:val="0"/>
          <w:numId w:val="5"/>
        </w:numPr>
        <w:ind w:left="450" w:hanging="450"/>
      </w:pPr>
      <w:r>
        <w:t xml:space="preserve">Create a hop between the </w:t>
      </w:r>
      <w:r>
        <w:rPr>
          <w:rStyle w:val="PenScreenTextChar"/>
        </w:rPr>
        <w:t>Transfer Blended Data to PostgreSQL</w:t>
      </w:r>
      <w:r>
        <w:t xml:space="preserve"> step and the </w:t>
      </w:r>
      <w:r>
        <w:rPr>
          <w:b/>
          <w:color w:val="1F497D" w:themeColor="text2"/>
        </w:rPr>
        <w:t>Build Model</w:t>
      </w:r>
      <w:r>
        <w:t xml:space="preserve"> step.</w:t>
      </w:r>
    </w:p>
    <w:p w:rsidR="00A95B46" w:rsidRDefault="00A95B46" w:rsidP="00A95B46">
      <w:pPr>
        <w:pStyle w:val="PenNumbered"/>
        <w:numPr>
          <w:ilvl w:val="0"/>
          <w:numId w:val="5"/>
        </w:numPr>
        <w:ind w:left="450" w:hanging="450"/>
      </w:pPr>
      <w:r>
        <w:t xml:space="preserve">Create a hop between the </w:t>
      </w:r>
      <w:r>
        <w:rPr>
          <w:rStyle w:val="PenScreenTextChar"/>
        </w:rPr>
        <w:t>Build Model</w:t>
      </w:r>
      <w:r>
        <w:t xml:space="preserve"> step and the </w:t>
      </w:r>
      <w:r>
        <w:rPr>
          <w:b/>
          <w:color w:val="1F497D" w:themeColor="text2"/>
        </w:rPr>
        <w:t>Publish Model</w:t>
      </w:r>
      <w:r>
        <w:t xml:space="preserve"> step to match the following screenshot.</w:t>
      </w:r>
    </w:p>
    <w:p w:rsidR="00A95B46" w:rsidRDefault="00A95B46" w:rsidP="00A95B46">
      <w:pPr>
        <w:pStyle w:val="PenNumbered"/>
        <w:numPr>
          <w:ilvl w:val="0"/>
          <w:numId w:val="0"/>
        </w:numPr>
        <w:ind w:left="450"/>
      </w:pPr>
    </w:p>
    <w:p w:rsidR="005756C5" w:rsidRDefault="005756C5" w:rsidP="00A95B46">
      <w:pPr>
        <w:pStyle w:val="PenNumbered"/>
        <w:numPr>
          <w:ilvl w:val="0"/>
          <w:numId w:val="0"/>
        </w:numPr>
        <w:ind w:left="450"/>
      </w:pPr>
    </w:p>
    <w:p w:rsidR="00A40DFE" w:rsidRDefault="00A40DFE" w:rsidP="00A95B46">
      <w:pPr>
        <w:pStyle w:val="PenNumbered"/>
        <w:numPr>
          <w:ilvl w:val="0"/>
          <w:numId w:val="0"/>
        </w:numPr>
        <w:ind w:left="450"/>
      </w:pPr>
      <w:r>
        <w:rPr>
          <w:noProof/>
        </w:rPr>
        <w:lastRenderedPageBreak/>
        <w:drawing>
          <wp:inline distT="0" distB="0" distL="0" distR="0">
            <wp:extent cx="5936615" cy="1146175"/>
            <wp:effectExtent l="19050" t="19050" r="26035" b="158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1146175"/>
                    </a:xfrm>
                    <a:prstGeom prst="rect">
                      <a:avLst/>
                    </a:prstGeom>
                    <a:ln>
                      <a:solidFill>
                        <a:schemeClr val="accent1"/>
                      </a:solidFill>
                    </a:ln>
                  </pic:spPr>
                </pic:pic>
              </a:graphicData>
            </a:graphic>
          </wp:inline>
        </w:drawing>
      </w:r>
    </w:p>
    <w:p w:rsidR="00A95B46" w:rsidRDefault="00A95B46" w:rsidP="00A95B46">
      <w:pPr>
        <w:pStyle w:val="PenNoteSubNumbered"/>
      </w:pPr>
      <w:r>
        <w:t>Note: the build model and publish model steps will automatically create and publish a metadata model to the analytics server for web-based dimensional analysis on the blended data created by this job.</w:t>
      </w:r>
    </w:p>
    <w:p w:rsidR="00A95B46" w:rsidRDefault="00A95B46" w:rsidP="00A95B46">
      <w:pPr>
        <w:pStyle w:val="PenNumbered"/>
        <w:numPr>
          <w:ilvl w:val="0"/>
          <w:numId w:val="5"/>
        </w:numPr>
        <w:ind w:left="450" w:hanging="450"/>
      </w:pPr>
      <w:r>
        <w:t xml:space="preserve">Double click the </w:t>
      </w:r>
      <w:r>
        <w:rPr>
          <w:b/>
          <w:color w:val="1F497D" w:themeColor="text2"/>
        </w:rPr>
        <w:t>Build Model</w:t>
      </w:r>
      <w:r>
        <w:t xml:space="preserve"> step to edit its properties. In the </w:t>
      </w:r>
      <w:r>
        <w:rPr>
          <w:b/>
          <w:color w:val="1F497D" w:themeColor="text2"/>
        </w:rPr>
        <w:t>Model N</w:t>
      </w:r>
      <w:r w:rsidRPr="001A3277">
        <w:rPr>
          <w:b/>
          <w:color w:val="1F497D" w:themeColor="text2"/>
        </w:rPr>
        <w:t>ame</w:t>
      </w:r>
      <w:r>
        <w:t xml:space="preserve"> field type </w:t>
      </w:r>
      <w:r>
        <w:rPr>
          <w:rStyle w:val="PenCodeLine"/>
        </w:rPr>
        <w:t>SDR Geo Cube</w:t>
      </w:r>
      <w:r>
        <w:t xml:space="preserve"> and for the </w:t>
      </w:r>
      <w:r w:rsidRPr="00734B72">
        <w:rPr>
          <w:rStyle w:val="PenScreenTextChar"/>
        </w:rPr>
        <w:t>Output Step</w:t>
      </w:r>
      <w:r>
        <w:t xml:space="preserve"> field, confirm it is set </w:t>
      </w:r>
      <w:r>
        <w:rPr>
          <w:rStyle w:val="PenCodeblockBodyChar"/>
        </w:rPr>
        <w:t>Postgres</w:t>
      </w:r>
      <w:r w:rsidRPr="00734B72">
        <w:rPr>
          <w:rStyle w:val="PenCodeblockBodyChar"/>
        </w:rPr>
        <w:t xml:space="preserve"> Output</w:t>
      </w:r>
      <w:r>
        <w:t>.</w:t>
      </w:r>
    </w:p>
    <w:p w:rsidR="00A95B46" w:rsidRDefault="00A95B46" w:rsidP="00A95B46">
      <w:pPr>
        <w:pStyle w:val="PenNumbered"/>
        <w:numPr>
          <w:ilvl w:val="0"/>
          <w:numId w:val="5"/>
        </w:numPr>
        <w:ind w:left="450" w:hanging="450"/>
      </w:pPr>
      <w:r>
        <w:t xml:space="preserve">Double click the </w:t>
      </w:r>
      <w:r>
        <w:rPr>
          <w:b/>
          <w:color w:val="1F497D" w:themeColor="text2"/>
        </w:rPr>
        <w:t>Publish Model</w:t>
      </w:r>
      <w:r>
        <w:t xml:space="preserve"> step to edit its properties.</w:t>
      </w:r>
    </w:p>
    <w:p w:rsidR="00A95B46" w:rsidRDefault="00A95B46" w:rsidP="00A95B46">
      <w:pPr>
        <w:pStyle w:val="PenNumbered"/>
        <w:numPr>
          <w:ilvl w:val="0"/>
          <w:numId w:val="5"/>
        </w:numPr>
        <w:ind w:left="450" w:hanging="450"/>
      </w:pPr>
      <w:r>
        <w:t xml:space="preserve">Check </w:t>
      </w:r>
      <w:r w:rsidRPr="0077453E">
        <w:rPr>
          <w:rStyle w:val="PenScreenTextChar"/>
        </w:rPr>
        <w:t>Replace Existing Published Model</w:t>
      </w:r>
      <w:r>
        <w:t xml:space="preserve">.  </w:t>
      </w:r>
    </w:p>
    <w:p w:rsidR="00A95B46" w:rsidRDefault="00A95B46" w:rsidP="00A95B46">
      <w:pPr>
        <w:pStyle w:val="PenNumbered"/>
        <w:numPr>
          <w:ilvl w:val="0"/>
          <w:numId w:val="5"/>
        </w:numPr>
        <w:ind w:left="450" w:hanging="450"/>
      </w:pPr>
      <w:r w:rsidRPr="005B369C">
        <w:t>For</w:t>
      </w:r>
      <w:r>
        <w:t xml:space="preserve"> the </w:t>
      </w:r>
      <w:r w:rsidRPr="005B369C">
        <w:rPr>
          <w:rStyle w:val="PenScreenTextChar"/>
        </w:rPr>
        <w:t>URL</w:t>
      </w:r>
      <w:r>
        <w:t xml:space="preserve"> enter: </w:t>
      </w:r>
      <w:hyperlink r:id="rId87" w:history="1">
        <w:r w:rsidRPr="00444FD0">
          <w:rPr>
            <w:rStyle w:val="Hyperlink"/>
          </w:rPr>
          <w:t>http://localhost:${CURRENT_PENTAHO_BA_PORT}/pentaho/</w:t>
        </w:r>
      </w:hyperlink>
    </w:p>
    <w:p w:rsidR="00A95B46" w:rsidRDefault="00A95B46" w:rsidP="00A95B46">
      <w:pPr>
        <w:pStyle w:val="PenNumbered"/>
        <w:numPr>
          <w:ilvl w:val="0"/>
          <w:numId w:val="0"/>
        </w:numPr>
      </w:pPr>
      <w:r w:rsidRPr="007B0418">
        <w:rPr>
          <w:noProof/>
        </w:rPr>
        <w:drawing>
          <wp:anchor distT="0" distB="0" distL="114300" distR="114300" simplePos="0" relativeHeight="251808768" behindDoc="0" locked="0" layoutInCell="1" allowOverlap="1" wp14:anchorId="6629A927" wp14:editId="674B18BA">
            <wp:simplePos x="0" y="0"/>
            <wp:positionH relativeFrom="column">
              <wp:posOffset>0</wp:posOffset>
            </wp:positionH>
            <wp:positionV relativeFrom="paragraph">
              <wp:posOffset>235585</wp:posOffset>
            </wp:positionV>
            <wp:extent cx="420370" cy="530225"/>
            <wp:effectExtent l="0" t="0" r="0" b="3175"/>
            <wp:wrapSquare wrapText="r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5CEF" w:rsidRDefault="00A95B46" w:rsidP="00135CEF">
      <w:pPr>
        <w:pStyle w:val="PenNoteSubNumbered"/>
        <w:rPr>
          <w:rFonts w:eastAsia="Times New Roman"/>
          <w:color w:val="1F497D" w:themeColor="text2"/>
        </w:rPr>
      </w:pPr>
      <w:r w:rsidRPr="00540646">
        <w:rPr>
          <w:rFonts w:eastAsia="Times New Roman"/>
          <w:color w:val="1F497D" w:themeColor="text2"/>
        </w:rPr>
        <w:t xml:space="preserve">The ${CURRENT_PENTAHO_BA_PORT} value </w:t>
      </w:r>
      <w:r>
        <w:rPr>
          <w:rFonts w:eastAsia="Times New Roman"/>
          <w:color w:val="1F497D" w:themeColor="text2"/>
        </w:rPr>
        <w:t xml:space="preserve">referenced </w:t>
      </w:r>
      <w:r w:rsidRPr="00540646">
        <w:rPr>
          <w:rFonts w:eastAsia="Times New Roman"/>
          <w:color w:val="1F497D" w:themeColor="text2"/>
        </w:rPr>
        <w:t xml:space="preserve">above is a variable which is storing the current port the Pentaho Business Analytics server is running on.  This port may change.  </w:t>
      </w:r>
      <w:r>
        <w:rPr>
          <w:rFonts w:eastAsia="Times New Roman"/>
          <w:color w:val="1F497D" w:themeColor="text2"/>
        </w:rPr>
        <w:t>This var</w:t>
      </w:r>
      <w:r w:rsidR="00A46122">
        <w:rPr>
          <w:rFonts w:eastAsia="Times New Roman"/>
          <w:color w:val="1F497D" w:themeColor="text2"/>
        </w:rPr>
        <w:t xml:space="preserve">iable value is set in </w:t>
      </w:r>
    </w:p>
    <w:p w:rsidR="00A95B46" w:rsidRPr="00540646" w:rsidRDefault="00A46122" w:rsidP="00135CEF">
      <w:pPr>
        <w:pStyle w:val="PenNoteSubNumbered"/>
        <w:rPr>
          <w:rFonts w:eastAsia="Times New Roman"/>
          <w:color w:val="1F497D" w:themeColor="text2"/>
        </w:rPr>
      </w:pPr>
      <w:r>
        <w:rPr>
          <w:rFonts w:eastAsia="Times New Roman"/>
          <w:color w:val="1F497D" w:themeColor="text2"/>
        </w:rPr>
        <w:t>/home</w:t>
      </w:r>
      <w:proofErr w:type="gramStart"/>
      <w:r>
        <w:rPr>
          <w:rFonts w:eastAsia="Times New Roman"/>
          <w:color w:val="1F497D" w:themeColor="text2"/>
        </w:rPr>
        <w:t>/</w:t>
      </w:r>
      <w:r w:rsidRPr="00A46122">
        <w:rPr>
          <w:rFonts w:eastAsia="Times New Roman"/>
          <w:color w:val="1F497D" w:themeColor="text2"/>
          <w:highlight w:val="yellow"/>
        </w:rPr>
        <w:t>[</w:t>
      </w:r>
      <w:proofErr w:type="gramEnd"/>
      <w:r w:rsidR="001A09B3">
        <w:rPr>
          <w:rFonts w:eastAsia="Times New Roman"/>
          <w:color w:val="1F497D" w:themeColor="text2"/>
          <w:highlight w:val="yellow"/>
        </w:rPr>
        <w:t xml:space="preserve">OS </w:t>
      </w:r>
      <w:proofErr w:type="spellStart"/>
      <w:r w:rsidR="001A09B3">
        <w:rPr>
          <w:rFonts w:eastAsia="Times New Roman"/>
          <w:color w:val="1F497D" w:themeColor="text2"/>
          <w:highlight w:val="yellow"/>
        </w:rPr>
        <w:t>U</w:t>
      </w:r>
      <w:r w:rsidRPr="00A46122">
        <w:rPr>
          <w:rFonts w:eastAsia="Times New Roman"/>
          <w:color w:val="1F497D" w:themeColor="text2"/>
          <w:highlight w:val="yellow"/>
        </w:rPr>
        <w:t>ername</w:t>
      </w:r>
      <w:proofErr w:type="spellEnd"/>
      <w:r w:rsidRPr="00A46122">
        <w:rPr>
          <w:rFonts w:eastAsia="Times New Roman"/>
          <w:color w:val="1F497D" w:themeColor="text2"/>
          <w:highlight w:val="yellow"/>
        </w:rPr>
        <w:t>]</w:t>
      </w:r>
      <w:r w:rsidR="00A95B46">
        <w:rPr>
          <w:rFonts w:eastAsia="Times New Roman"/>
          <w:color w:val="1F497D" w:themeColor="text2"/>
        </w:rPr>
        <w:t>/.kettle/</w:t>
      </w:r>
      <w:proofErr w:type="spellStart"/>
      <w:r w:rsidR="00A95B46">
        <w:rPr>
          <w:rFonts w:eastAsia="Times New Roman"/>
          <w:color w:val="1F497D" w:themeColor="text2"/>
        </w:rPr>
        <w:t>kettle.properties</w:t>
      </w:r>
      <w:proofErr w:type="spellEnd"/>
    </w:p>
    <w:p w:rsidR="00A95B46" w:rsidRDefault="00A95B46" w:rsidP="00A95B46">
      <w:pPr>
        <w:pStyle w:val="PenNumbered"/>
        <w:numPr>
          <w:ilvl w:val="0"/>
          <w:numId w:val="0"/>
        </w:numPr>
      </w:pPr>
    </w:p>
    <w:p w:rsidR="00A95B46" w:rsidRDefault="00E86E3B" w:rsidP="00E86E3B">
      <w:pPr>
        <w:pStyle w:val="PenNumbered"/>
        <w:numPr>
          <w:ilvl w:val="0"/>
          <w:numId w:val="5"/>
        </w:numPr>
        <w:ind w:left="450" w:hanging="450"/>
      </w:pPr>
      <w:r>
        <w:t>Login to the Pentaho User Console</w:t>
      </w:r>
    </w:p>
    <w:p w:rsidR="00E86E3B" w:rsidRDefault="00132A0F" w:rsidP="00132A0F">
      <w:pPr>
        <w:pStyle w:val="PenNumbered"/>
        <w:numPr>
          <w:ilvl w:val="0"/>
          <w:numId w:val="0"/>
        </w:numPr>
        <w:ind w:left="450"/>
      </w:pPr>
      <w:r>
        <w:t xml:space="preserve">For </w:t>
      </w:r>
      <w:r w:rsidR="00CC6898">
        <w:t>Pentaho User Console credentials</w:t>
      </w:r>
      <w:r>
        <w:t xml:space="preserve"> see the document on the Desktop in the Docs folder</w:t>
      </w:r>
      <w:r w:rsidR="00E86E3B">
        <w:t>:</w:t>
      </w:r>
    </w:p>
    <w:p w:rsidR="00E86E3B" w:rsidRDefault="00E86E3B" w:rsidP="00E86E3B">
      <w:pPr>
        <w:pStyle w:val="PenNumbered"/>
        <w:numPr>
          <w:ilvl w:val="1"/>
          <w:numId w:val="5"/>
        </w:numPr>
      </w:pPr>
      <w:proofErr w:type="spellStart"/>
      <w:r w:rsidRPr="00E86E3B">
        <w:rPr>
          <w:u w:val="single"/>
        </w:rPr>
        <w:t>hds</w:t>
      </w:r>
      <w:proofErr w:type="spellEnd"/>
      <w:r w:rsidRPr="00E86E3B">
        <w:rPr>
          <w:u w:val="single"/>
        </w:rPr>
        <w:t xml:space="preserve"> - BDI Workshop Credentials.pdf</w:t>
      </w:r>
    </w:p>
    <w:p w:rsidR="00E86E3B" w:rsidRDefault="00E86E3B" w:rsidP="00E86E3B">
      <w:pPr>
        <w:pStyle w:val="PenBulleted1"/>
        <w:numPr>
          <w:ilvl w:val="0"/>
          <w:numId w:val="0"/>
        </w:numPr>
        <w:ind w:left="288"/>
      </w:pPr>
      <w:r>
        <w:tab/>
        <w:t>-</w:t>
      </w:r>
      <w:proofErr w:type="gramStart"/>
      <w:r>
        <w:t>or</w:t>
      </w:r>
      <w:proofErr w:type="gramEnd"/>
      <w:r>
        <w:t>-</w:t>
      </w:r>
    </w:p>
    <w:p w:rsidR="00E86E3B" w:rsidRDefault="00E86E3B" w:rsidP="00EA1C7B">
      <w:pPr>
        <w:pStyle w:val="PenBulleted1"/>
        <w:numPr>
          <w:ilvl w:val="1"/>
          <w:numId w:val="5"/>
        </w:numPr>
      </w:pPr>
      <w:proofErr w:type="spellStart"/>
      <w:r w:rsidRPr="000D2129">
        <w:rPr>
          <w:u w:val="single"/>
        </w:rPr>
        <w:t>bdiw</w:t>
      </w:r>
      <w:proofErr w:type="spellEnd"/>
      <w:r w:rsidRPr="000D2129">
        <w:rPr>
          <w:u w:val="single"/>
        </w:rPr>
        <w:t xml:space="preserve"> </w:t>
      </w:r>
      <w:r>
        <w:rPr>
          <w:u w:val="single"/>
        </w:rPr>
        <w:t>-</w:t>
      </w:r>
      <w:r w:rsidRPr="000D2129">
        <w:rPr>
          <w:u w:val="single"/>
        </w:rPr>
        <w:t xml:space="preserve"> BDI</w:t>
      </w:r>
      <w:r>
        <w:rPr>
          <w:u w:val="single"/>
        </w:rPr>
        <w:t xml:space="preserve"> </w:t>
      </w:r>
      <w:r w:rsidRPr="000D2129">
        <w:rPr>
          <w:u w:val="single"/>
        </w:rPr>
        <w:t>W</w:t>
      </w:r>
      <w:r>
        <w:rPr>
          <w:u w:val="single"/>
        </w:rPr>
        <w:t>orkshop</w:t>
      </w:r>
      <w:r w:rsidRPr="000D2129">
        <w:rPr>
          <w:u w:val="single"/>
        </w:rPr>
        <w:t xml:space="preserve"> Credentials.pdf</w:t>
      </w:r>
    </w:p>
    <w:p w:rsidR="00A95B46" w:rsidRDefault="00A95B46" w:rsidP="00A95B46">
      <w:pPr>
        <w:pStyle w:val="PenNumbered"/>
        <w:numPr>
          <w:ilvl w:val="0"/>
          <w:numId w:val="5"/>
        </w:numPr>
        <w:ind w:left="450" w:hanging="450"/>
      </w:pPr>
      <w:r>
        <w:t>The remaining fields can be left as the default</w:t>
      </w:r>
    </w:p>
    <w:p w:rsidR="00A95B46" w:rsidRDefault="00A95B46" w:rsidP="00A95B46">
      <w:pPr>
        <w:pStyle w:val="PenNumbered"/>
        <w:numPr>
          <w:ilvl w:val="0"/>
          <w:numId w:val="5"/>
        </w:numPr>
        <w:ind w:left="450" w:hanging="450"/>
      </w:pPr>
      <w:r>
        <w:t xml:space="preserve">Click </w:t>
      </w:r>
      <w:r w:rsidRPr="00734B72">
        <w:rPr>
          <w:rStyle w:val="PenScreenTextChar"/>
        </w:rPr>
        <w:t>Test Connection</w:t>
      </w:r>
      <w:r>
        <w:t>.</w:t>
      </w:r>
    </w:p>
    <w:p w:rsidR="00A95B46" w:rsidRDefault="00A95B46" w:rsidP="00A95B46">
      <w:pPr>
        <w:pStyle w:val="PenNumbered"/>
        <w:numPr>
          <w:ilvl w:val="0"/>
          <w:numId w:val="0"/>
        </w:numPr>
        <w:ind w:left="540" w:hanging="90"/>
      </w:pPr>
      <w:r>
        <w:rPr>
          <w:noProof/>
        </w:rPr>
        <w:lastRenderedPageBreak/>
        <w:drawing>
          <wp:inline distT="0" distB="0" distL="0" distR="0" wp14:anchorId="4700966C" wp14:editId="7C979AED">
            <wp:extent cx="1707433" cy="2535637"/>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8826" cy="2552556"/>
                    </a:xfrm>
                    <a:prstGeom prst="rect">
                      <a:avLst/>
                    </a:prstGeom>
                  </pic:spPr>
                </pic:pic>
              </a:graphicData>
            </a:graphic>
          </wp:inline>
        </w:drawing>
      </w:r>
    </w:p>
    <w:p w:rsidR="00A95B46" w:rsidRDefault="00A95B46" w:rsidP="00A95B46">
      <w:pPr>
        <w:pStyle w:val="PenNumbered"/>
        <w:tabs>
          <w:tab w:val="clear" w:pos="864"/>
          <w:tab w:val="left" w:pos="450"/>
        </w:tabs>
        <w:ind w:left="450" w:hanging="450"/>
      </w:pPr>
      <w:r>
        <w:t xml:space="preserve">From the </w:t>
      </w:r>
      <w:r w:rsidRPr="00996A46">
        <w:rPr>
          <w:rStyle w:val="PenScreenTextChar"/>
        </w:rPr>
        <w:t>Design</w:t>
      </w:r>
      <w:r>
        <w:t xml:space="preserve"> tab on the left, expand the </w:t>
      </w:r>
      <w:r>
        <w:rPr>
          <w:rStyle w:val="PenScreenTextChar"/>
        </w:rPr>
        <w:t>General</w:t>
      </w:r>
      <w:r>
        <w:t xml:space="preserve"> folder and drag the </w:t>
      </w:r>
      <w:r>
        <w:rPr>
          <w:rStyle w:val="PenScreenTextChar"/>
        </w:rPr>
        <w:t>Success</w:t>
      </w:r>
      <w:r>
        <w:t xml:space="preserve"> step onto the canvas below the </w:t>
      </w:r>
      <w:r>
        <w:rPr>
          <w:rStyle w:val="PenScreenTextChar"/>
        </w:rPr>
        <w:t>Publish Model</w:t>
      </w:r>
      <w:r>
        <w:t xml:space="preserve"> step.</w:t>
      </w:r>
    </w:p>
    <w:p w:rsidR="00A95B46" w:rsidRDefault="00A95B46" w:rsidP="00A95B46">
      <w:pPr>
        <w:pStyle w:val="PenNumbered"/>
        <w:tabs>
          <w:tab w:val="clear" w:pos="864"/>
          <w:tab w:val="left" w:pos="450"/>
        </w:tabs>
        <w:ind w:left="450" w:hanging="450"/>
      </w:pPr>
      <w:r>
        <w:t xml:space="preserve">Create a hop between the </w:t>
      </w:r>
      <w:r>
        <w:rPr>
          <w:rStyle w:val="PenScreenTextChar"/>
        </w:rPr>
        <w:t>Publish Model</w:t>
      </w:r>
      <w:r>
        <w:t xml:space="preserve"> step and the </w:t>
      </w:r>
      <w:r>
        <w:rPr>
          <w:b/>
          <w:color w:val="1F497D" w:themeColor="text2"/>
        </w:rPr>
        <w:t>Success</w:t>
      </w:r>
      <w:r>
        <w:t xml:space="preserve"> step to match the following screenshot.</w:t>
      </w:r>
    </w:p>
    <w:p w:rsidR="00A95B46" w:rsidRDefault="00A95B46" w:rsidP="00A95B46">
      <w:pPr>
        <w:pStyle w:val="PenNumbered"/>
        <w:numPr>
          <w:ilvl w:val="0"/>
          <w:numId w:val="0"/>
        </w:numPr>
        <w:tabs>
          <w:tab w:val="clear" w:pos="864"/>
          <w:tab w:val="left" w:pos="450"/>
        </w:tabs>
        <w:ind w:left="288" w:firstLine="252"/>
      </w:pPr>
    </w:p>
    <w:p w:rsidR="00D87CF0" w:rsidRDefault="00D87CF0" w:rsidP="00A95B46">
      <w:pPr>
        <w:pStyle w:val="PenNumbered"/>
        <w:numPr>
          <w:ilvl w:val="0"/>
          <w:numId w:val="0"/>
        </w:numPr>
        <w:tabs>
          <w:tab w:val="clear" w:pos="864"/>
          <w:tab w:val="left" w:pos="450"/>
        </w:tabs>
        <w:ind w:left="288" w:firstLine="252"/>
      </w:pPr>
      <w:r>
        <w:rPr>
          <w:noProof/>
        </w:rPr>
        <w:drawing>
          <wp:inline distT="0" distB="0" distL="0" distR="0" wp14:anchorId="7C714142" wp14:editId="1FE178F0">
            <wp:extent cx="5936615" cy="1146175"/>
            <wp:effectExtent l="19050" t="19050" r="26035"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1146175"/>
                    </a:xfrm>
                    <a:prstGeom prst="rect">
                      <a:avLst/>
                    </a:prstGeom>
                    <a:ln>
                      <a:solidFill>
                        <a:schemeClr val="accent1"/>
                      </a:solidFill>
                    </a:ln>
                  </pic:spPr>
                </pic:pic>
              </a:graphicData>
            </a:graphic>
          </wp:inline>
        </w:drawing>
      </w:r>
    </w:p>
    <w:p w:rsidR="00A95B46" w:rsidRDefault="00A95B46" w:rsidP="00A95B46">
      <w:pPr>
        <w:pStyle w:val="PenNumbered"/>
        <w:numPr>
          <w:ilvl w:val="0"/>
          <w:numId w:val="5"/>
        </w:numPr>
        <w:ind w:left="450" w:hanging="450"/>
      </w:pPr>
      <w:r>
        <w:t xml:space="preserve">From the </w:t>
      </w:r>
      <w:r w:rsidRPr="008906D3">
        <w:rPr>
          <w:b/>
          <w:color w:val="1F497D" w:themeColor="text2"/>
        </w:rPr>
        <w:t>File</w:t>
      </w:r>
      <w:r>
        <w:t xml:space="preserve"> menu, choose </w:t>
      </w:r>
      <w:r w:rsidRPr="008906D3">
        <w:rPr>
          <w:b/>
          <w:color w:val="1F497D" w:themeColor="text2"/>
        </w:rPr>
        <w:t>Save</w:t>
      </w:r>
      <w:r>
        <w:t>.</w:t>
      </w:r>
    </w:p>
    <w:p w:rsidR="00A95B46" w:rsidRDefault="00A95B46" w:rsidP="00A95B46">
      <w:pPr>
        <w:pStyle w:val="PenNumbered"/>
        <w:numPr>
          <w:ilvl w:val="0"/>
          <w:numId w:val="5"/>
        </w:numPr>
        <w:ind w:left="450" w:hanging="450"/>
      </w:pPr>
      <w:r>
        <w:t xml:space="preserve">Execute the job by choosing </w:t>
      </w:r>
      <w:r w:rsidRPr="00DC3AA4">
        <w:rPr>
          <w:rStyle w:val="PenScreenTextChar"/>
        </w:rPr>
        <w:t>Action</w:t>
      </w:r>
      <w:r>
        <w:t xml:space="preserve"> </w:t>
      </w:r>
      <w:r>
        <w:sym w:font="Wingdings" w:char="F0E0"/>
      </w:r>
      <w:r>
        <w:t xml:space="preserve"> </w:t>
      </w:r>
      <w:r w:rsidRPr="00DC3AA4">
        <w:rPr>
          <w:rStyle w:val="PenScreenTextChar"/>
        </w:rPr>
        <w:t>Run</w:t>
      </w:r>
      <w:r>
        <w:t xml:space="preserve"> from the main menu or by clicking the run </w:t>
      </w:r>
      <w:proofErr w:type="gramStart"/>
      <w:r>
        <w:t xml:space="preserve">icon </w:t>
      </w:r>
      <w:proofErr w:type="gramEnd"/>
      <w:r>
        <w:rPr>
          <w:noProof/>
        </w:rPr>
        <w:drawing>
          <wp:inline distT="0" distB="0" distL="0" distR="0" wp14:anchorId="49549C93" wp14:editId="4E0794E2">
            <wp:extent cx="162684" cy="157261"/>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0" cy="168490"/>
                    </a:xfrm>
                    <a:prstGeom prst="rect">
                      <a:avLst/>
                    </a:prstGeom>
                  </pic:spPr>
                </pic:pic>
              </a:graphicData>
            </a:graphic>
          </wp:inline>
        </w:drawing>
      </w:r>
      <w:r>
        <w:t>.</w:t>
      </w:r>
    </w:p>
    <w:p w:rsidR="00A95B46" w:rsidRDefault="00A95B46" w:rsidP="00A95B46">
      <w:pPr>
        <w:pStyle w:val="PenNumbered"/>
        <w:numPr>
          <w:ilvl w:val="0"/>
          <w:numId w:val="5"/>
        </w:numPr>
        <w:ind w:left="450" w:hanging="450"/>
      </w:pPr>
      <w:r>
        <w:t xml:space="preserve">The </w:t>
      </w:r>
      <w:r w:rsidRPr="00DC3AA4">
        <w:rPr>
          <w:rStyle w:val="PenScreenTextChar"/>
        </w:rPr>
        <w:t xml:space="preserve">Execute a </w:t>
      </w:r>
      <w:r>
        <w:rPr>
          <w:rStyle w:val="PenScreenTextChar"/>
        </w:rPr>
        <w:t>job</w:t>
      </w:r>
      <w:r>
        <w:t xml:space="preserve"> dialog will appear.  Click the </w:t>
      </w:r>
      <w:r w:rsidRPr="00DC3AA4">
        <w:rPr>
          <w:rStyle w:val="PenScreenTextChar"/>
        </w:rPr>
        <w:t>Launch</w:t>
      </w:r>
      <w:r>
        <w:t xml:space="preserve"> button at the bottom.</w:t>
      </w:r>
    </w:p>
    <w:p w:rsidR="00A95B46" w:rsidRDefault="00A95B46" w:rsidP="00A95B46">
      <w:pPr>
        <w:pStyle w:val="PenNumbered"/>
        <w:numPr>
          <w:ilvl w:val="0"/>
          <w:numId w:val="5"/>
        </w:numPr>
        <w:ind w:left="450" w:hanging="450"/>
      </w:pPr>
      <w:r>
        <w:t xml:space="preserve">A green check will appear on the </w:t>
      </w:r>
      <w:r>
        <w:rPr>
          <w:rStyle w:val="PenScreenTextChar"/>
        </w:rPr>
        <w:t>Success</w:t>
      </w:r>
      <w:r>
        <w:t xml:space="preserve"> step when the job finishes without errors.</w:t>
      </w:r>
    </w:p>
    <w:p w:rsidR="00A95B46" w:rsidRDefault="00A95B46" w:rsidP="00A95B46">
      <w:pPr>
        <w:pStyle w:val="PenNumbered"/>
        <w:numPr>
          <w:ilvl w:val="0"/>
          <w:numId w:val="0"/>
        </w:numPr>
        <w:ind w:left="450"/>
      </w:pPr>
    </w:p>
    <w:p w:rsidR="00A95B46" w:rsidRDefault="00A95B46" w:rsidP="00A95B46">
      <w:pPr>
        <w:pStyle w:val="PenNumbered"/>
        <w:numPr>
          <w:ilvl w:val="0"/>
          <w:numId w:val="0"/>
        </w:numPr>
      </w:pPr>
      <w:r>
        <w:t>Congratulations, you have completed the data integration work for implementing the streamlined data refinery (SDR) use case!  The next section contains exercises for analyzing the data you loaded to PostgreSQL.</w:t>
      </w:r>
    </w:p>
    <w:p w:rsidR="004F7D3E" w:rsidRDefault="004F7D3E" w:rsidP="00FB2D91">
      <w:pPr>
        <w:pStyle w:val="PenHeading2"/>
      </w:pPr>
    </w:p>
    <w:p w:rsidR="004F7D3E" w:rsidRDefault="004F7D3E">
      <w:pPr>
        <w:rPr>
          <w:rFonts w:eastAsiaTheme="majorEastAsia" w:cstheme="majorBidi"/>
          <w:b/>
          <w:color w:val="005DA6"/>
          <w:sz w:val="36"/>
          <w:szCs w:val="26"/>
        </w:rPr>
      </w:pPr>
      <w:r>
        <w:br w:type="page"/>
      </w:r>
    </w:p>
    <w:p w:rsidR="00FB2D91" w:rsidRDefault="00FB2D91" w:rsidP="00FB2D91">
      <w:pPr>
        <w:pStyle w:val="PenHeading2"/>
      </w:pPr>
      <w:bookmarkStart w:id="394" w:name="_Toc448237711"/>
      <w:r>
        <w:lastRenderedPageBreak/>
        <w:t xml:space="preserve">Part </w:t>
      </w:r>
      <w:r w:rsidR="004F7D3E">
        <w:t>2</w:t>
      </w:r>
      <w:r>
        <w:t xml:space="preserve">: </w:t>
      </w:r>
      <w:r w:rsidR="004F7D3E">
        <w:t>Explore</w:t>
      </w:r>
      <w:r>
        <w:t xml:space="preserve"> data in </w:t>
      </w:r>
      <w:r w:rsidR="007172EF">
        <w:t xml:space="preserve">PostgreSQL </w:t>
      </w:r>
      <w:r w:rsidR="004F7D3E">
        <w:t>with Pentaho Analyzer</w:t>
      </w:r>
      <w:bookmarkEnd w:id="394"/>
    </w:p>
    <w:p w:rsidR="00E11C79" w:rsidRDefault="00FB2D91" w:rsidP="00E11C79">
      <w:pPr>
        <w:pStyle w:val="PenBody"/>
      </w:pPr>
      <w:r>
        <w:t xml:space="preserve">Pentaho </w:t>
      </w:r>
      <w:r>
        <w:rPr>
          <w:rStyle w:val="resultoftext"/>
        </w:rPr>
        <w:t>Analyzer</w:t>
      </w:r>
      <w:r>
        <w:t xml:space="preserve"> offer</w:t>
      </w:r>
      <w:r w:rsidR="00DD36D4">
        <w:t>s</w:t>
      </w:r>
      <w:r>
        <w:t xml:space="preserve"> an easy to use, graphical drag-and-drop design environment that can be used by anyone who wants to dynamically explore data to discover </w:t>
      </w:r>
      <w:r w:rsidR="00DD36D4">
        <w:t>anomalies</w:t>
      </w:r>
      <w:r w:rsidR="00482047">
        <w:t xml:space="preserve"> or trends and create visualizations</w:t>
      </w:r>
      <w:r>
        <w:t xml:space="preserve">. </w:t>
      </w:r>
      <w:r w:rsidR="00817185">
        <w:t xml:space="preserve">Part Two of the SDR Use Case includes two exercises showcasing how to </w:t>
      </w:r>
      <w:r w:rsidR="00DC5A2D">
        <w:t>Pentaho Analyzer</w:t>
      </w:r>
      <w:r w:rsidR="00817185">
        <w:rPr>
          <w:rStyle w:val="resultoftext"/>
        </w:rPr>
        <w:t xml:space="preserve"> </w:t>
      </w:r>
      <w:r w:rsidR="00DC5A2D">
        <w:rPr>
          <w:rStyle w:val="resultoftext"/>
        </w:rPr>
        <w:t xml:space="preserve">for OLAP analysis against </w:t>
      </w:r>
      <w:r w:rsidR="007172EF">
        <w:rPr>
          <w:rStyle w:val="resultoftext"/>
        </w:rPr>
        <w:t>PostgreSQL</w:t>
      </w:r>
      <w:r w:rsidR="00817185">
        <w:t xml:space="preserve">.  </w:t>
      </w:r>
      <w:r w:rsidR="00DC5A2D">
        <w:t xml:space="preserve">Your company is considering introducing a new VOIP service.  You need to analyze the geo-location and calling data to determine the calling patterns of your customers.  You leverage this information to determine the best markets to launch a VOIP pilot service.  </w:t>
      </w:r>
    </w:p>
    <w:p w:rsidR="00DC5A2D" w:rsidRDefault="00817185" w:rsidP="00E969C8">
      <w:pPr>
        <w:pStyle w:val="PenBody"/>
      </w:pPr>
      <w:r>
        <w:t xml:space="preserve">The first exercise </w:t>
      </w:r>
      <w:r w:rsidR="00DC5A2D">
        <w:t>has you analyze data to determine where calls originate: from the house, the neighborhood, in town or during travel.  This helps to determine which calling product has the most potential for this market.  The second exercise plots the calls on a map based on the customers’ source area code to determine the highest volume geographical markets to target for a new VOIP service.</w:t>
      </w:r>
    </w:p>
    <w:p w:rsidR="00FB2D91" w:rsidRDefault="0049245E" w:rsidP="00FB2D91">
      <w:pPr>
        <w:pStyle w:val="PenHeading5"/>
      </w:pPr>
      <w:r>
        <w:t>Analyzer</w:t>
      </w:r>
      <w:r w:rsidR="00FB2D91">
        <w:t xml:space="preserve"> - Exercise 1: </w:t>
      </w:r>
      <w:r w:rsidR="00482047">
        <w:t>Analyze data for a new</w:t>
      </w:r>
      <w:r>
        <w:t xml:space="preserve"> VOIP pilot service</w:t>
      </w:r>
    </w:p>
    <w:p w:rsidR="00DC5A2D" w:rsidRPr="00DC5A2D" w:rsidRDefault="00DC5A2D" w:rsidP="00DC5A2D">
      <w:pPr>
        <w:pStyle w:val="PenBody"/>
      </w:pPr>
      <w:r>
        <w:t xml:space="preserve">In this exercise you create a table and column-line combo chart to aggregate call volume and average distance from home by location </w:t>
      </w:r>
      <w:r w:rsidR="00E65D96">
        <w:t>categories</w:t>
      </w:r>
      <w:r>
        <w:t xml:space="preserve"> such as: at home, in the neighborhood, in town, during travel, etc.</w:t>
      </w:r>
    </w:p>
    <w:p w:rsidR="00DD36D4" w:rsidRDefault="00A07BF8" w:rsidP="00A07BF8">
      <w:pPr>
        <w:pStyle w:val="PenNoteNumbered"/>
      </w:pPr>
      <w:r>
        <w:t>Note: In case the Pentaho BA server is not started, you can s</w:t>
      </w:r>
      <w:r w:rsidR="00DD36D4">
        <w:t xml:space="preserve">tart </w:t>
      </w:r>
      <w:r>
        <w:t>it from</w:t>
      </w:r>
      <w:r w:rsidR="00DD36D4">
        <w:t xml:space="preserve"> command line: </w:t>
      </w:r>
      <w:r w:rsidR="00935F6C">
        <w:rPr>
          <w:rFonts w:ascii="Courier New" w:hAnsi="Courier New" w:cs="Courier New"/>
        </w:rPr>
        <w:t>/p</w:t>
      </w:r>
      <w:r w:rsidR="00E72B00">
        <w:rPr>
          <w:rFonts w:ascii="Courier New" w:hAnsi="Courier New" w:cs="Courier New"/>
        </w:rPr>
        <w:t>entaho/current_version</w:t>
      </w:r>
      <w:r w:rsidR="00DD36D4" w:rsidRPr="00DD36D4">
        <w:rPr>
          <w:rFonts w:ascii="Courier New" w:hAnsi="Courier New" w:cs="Courier New"/>
        </w:rPr>
        <w:t>/ctlscript.sh start</w:t>
      </w:r>
    </w:p>
    <w:p w:rsidR="00482047" w:rsidRDefault="00482047" w:rsidP="00482047">
      <w:pPr>
        <w:pStyle w:val="PenNumbered"/>
        <w:numPr>
          <w:ilvl w:val="0"/>
          <w:numId w:val="0"/>
        </w:numPr>
        <w:ind w:left="360"/>
      </w:pPr>
    </w:p>
    <w:p w:rsidR="00E20BA9" w:rsidRDefault="00E20BA9" w:rsidP="00E0225C">
      <w:pPr>
        <w:pStyle w:val="PenNumbered"/>
        <w:numPr>
          <w:ilvl w:val="0"/>
          <w:numId w:val="19"/>
        </w:numPr>
        <w:ind w:left="450" w:hanging="450"/>
      </w:pPr>
      <w:r>
        <w:t xml:space="preserve">With your Firefox browser navigate to </w:t>
      </w:r>
      <w:r w:rsidR="00A20D5C">
        <w:fldChar w:fldCharType="begin"/>
      </w:r>
      <w:r w:rsidR="00A20D5C">
        <w:instrText xml:space="preserve"> HYPERLINK "http://localhost:8080/pentaho/Login" </w:instrText>
      </w:r>
      <w:r w:rsidR="00A20D5C">
        <w:fldChar w:fldCharType="separate"/>
      </w:r>
      <w:r w:rsidRPr="00E20BA9">
        <w:rPr>
          <w:rStyle w:val="PenCodeLine"/>
          <w:bCs w:val="0"/>
          <w:color w:val="0070C0"/>
        </w:rPr>
        <w:t>http://localhost:808</w:t>
      </w:r>
      <w:ins w:id="395" w:author="Will Grasmick" w:date="2016-02-25T15:25:00Z">
        <w:r w:rsidR="00930628">
          <w:rPr>
            <w:rStyle w:val="PenCodeLine"/>
            <w:bCs w:val="0"/>
            <w:color w:val="0070C0"/>
          </w:rPr>
          <w:t>1</w:t>
        </w:r>
      </w:ins>
      <w:del w:id="396" w:author="Will Grasmick" w:date="2016-02-25T15:25:00Z">
        <w:r w:rsidRPr="00E20BA9" w:rsidDel="00930628">
          <w:rPr>
            <w:rStyle w:val="PenCodeLine"/>
            <w:bCs w:val="0"/>
            <w:color w:val="0070C0"/>
          </w:rPr>
          <w:delText>0</w:delText>
        </w:r>
      </w:del>
      <w:r w:rsidRPr="00E20BA9">
        <w:rPr>
          <w:rStyle w:val="PenCodeLine"/>
          <w:bCs w:val="0"/>
          <w:color w:val="0070C0"/>
        </w:rPr>
        <w:t>/pentaho/Login</w:t>
      </w:r>
      <w:r w:rsidR="00A20D5C">
        <w:rPr>
          <w:rStyle w:val="PenCodeLine"/>
          <w:bCs w:val="0"/>
          <w:color w:val="0070C0"/>
        </w:rPr>
        <w:fldChar w:fldCharType="end"/>
      </w:r>
      <w:r w:rsidRPr="00E20BA9">
        <w:rPr>
          <w:rStyle w:val="PenCodeLine"/>
          <w:bCs w:val="0"/>
          <w:color w:val="0070C0"/>
        </w:rPr>
        <w:t xml:space="preserve"> </w:t>
      </w:r>
      <w:r>
        <w:t>to launch the Pentaho User Console (PUC).</w:t>
      </w:r>
    </w:p>
    <w:p w:rsidR="00DD36D4" w:rsidRDefault="00DD36D4" w:rsidP="0049245E">
      <w:pPr>
        <w:pStyle w:val="PenNumbered"/>
        <w:numPr>
          <w:ilvl w:val="0"/>
          <w:numId w:val="5"/>
        </w:numPr>
        <w:ind w:left="450" w:hanging="450"/>
      </w:pPr>
      <w:r>
        <w:t>L</w:t>
      </w:r>
      <w:r w:rsidR="00E20BA9">
        <w:t>ogin to PUC</w:t>
      </w:r>
    </w:p>
    <w:p w:rsidR="00000791" w:rsidRDefault="00000791" w:rsidP="00000791">
      <w:pPr>
        <w:pStyle w:val="PenNumbered"/>
        <w:numPr>
          <w:ilvl w:val="0"/>
          <w:numId w:val="0"/>
        </w:numPr>
        <w:ind w:left="450"/>
      </w:pPr>
      <w:r>
        <w:t>For login credentials, see the document on the Desktop in the Docs folder:</w:t>
      </w:r>
    </w:p>
    <w:p w:rsidR="00000791" w:rsidRDefault="00000791" w:rsidP="00000791">
      <w:pPr>
        <w:pStyle w:val="PenNumbered"/>
        <w:numPr>
          <w:ilvl w:val="1"/>
          <w:numId w:val="5"/>
        </w:numPr>
      </w:pPr>
      <w:proofErr w:type="spellStart"/>
      <w:r w:rsidRPr="00E86E3B">
        <w:rPr>
          <w:u w:val="single"/>
        </w:rPr>
        <w:t>hds</w:t>
      </w:r>
      <w:proofErr w:type="spellEnd"/>
      <w:r w:rsidRPr="00E86E3B">
        <w:rPr>
          <w:u w:val="single"/>
        </w:rPr>
        <w:t xml:space="preserve"> - BDI Workshop Credentials.pdf</w:t>
      </w:r>
    </w:p>
    <w:p w:rsidR="00000791" w:rsidRDefault="00000791" w:rsidP="00000791">
      <w:pPr>
        <w:pStyle w:val="PenBulleted1"/>
        <w:numPr>
          <w:ilvl w:val="0"/>
          <w:numId w:val="0"/>
        </w:numPr>
        <w:ind w:left="288"/>
      </w:pPr>
      <w:r>
        <w:tab/>
        <w:t>-</w:t>
      </w:r>
      <w:proofErr w:type="gramStart"/>
      <w:r>
        <w:t>or</w:t>
      </w:r>
      <w:proofErr w:type="gramEnd"/>
      <w:r>
        <w:t>-</w:t>
      </w:r>
    </w:p>
    <w:p w:rsidR="00000791" w:rsidRDefault="00000791" w:rsidP="00000791">
      <w:pPr>
        <w:pStyle w:val="PenBulleted1"/>
        <w:numPr>
          <w:ilvl w:val="1"/>
          <w:numId w:val="5"/>
        </w:numPr>
      </w:pPr>
      <w:proofErr w:type="spellStart"/>
      <w:r w:rsidRPr="000D2129">
        <w:rPr>
          <w:u w:val="single"/>
        </w:rPr>
        <w:t>bdiw</w:t>
      </w:r>
      <w:proofErr w:type="spellEnd"/>
      <w:r w:rsidRPr="000D2129">
        <w:rPr>
          <w:u w:val="single"/>
        </w:rPr>
        <w:t xml:space="preserve"> </w:t>
      </w:r>
      <w:r>
        <w:rPr>
          <w:u w:val="single"/>
        </w:rPr>
        <w:t>-</w:t>
      </w:r>
      <w:r w:rsidRPr="000D2129">
        <w:rPr>
          <w:u w:val="single"/>
        </w:rPr>
        <w:t xml:space="preserve"> BDI</w:t>
      </w:r>
      <w:r>
        <w:rPr>
          <w:u w:val="single"/>
        </w:rPr>
        <w:t xml:space="preserve"> </w:t>
      </w:r>
      <w:r w:rsidRPr="000D2129">
        <w:rPr>
          <w:u w:val="single"/>
        </w:rPr>
        <w:t>W</w:t>
      </w:r>
      <w:r>
        <w:rPr>
          <w:u w:val="single"/>
        </w:rPr>
        <w:t>orkshop</w:t>
      </w:r>
      <w:r w:rsidRPr="000D2129">
        <w:rPr>
          <w:u w:val="single"/>
        </w:rPr>
        <w:t xml:space="preserve"> Credentials.pdf</w:t>
      </w:r>
    </w:p>
    <w:p w:rsidR="00DD36D4" w:rsidRDefault="00DD36D4" w:rsidP="0049245E">
      <w:pPr>
        <w:pStyle w:val="PenNumbered"/>
        <w:numPr>
          <w:ilvl w:val="0"/>
          <w:numId w:val="5"/>
        </w:numPr>
        <w:ind w:left="450" w:hanging="450"/>
      </w:pPr>
      <w:r>
        <w:t xml:space="preserve">Click on the </w:t>
      </w:r>
      <w:r w:rsidRPr="001E2574">
        <w:rPr>
          <w:b/>
          <w:color w:val="1F497D" w:themeColor="text2"/>
        </w:rPr>
        <w:t>Create New | Analysis Report</w:t>
      </w:r>
      <w:r>
        <w:t xml:space="preserve"> buttons.</w:t>
      </w:r>
    </w:p>
    <w:p w:rsidR="00FB2D91" w:rsidRDefault="00DD36D4" w:rsidP="0049245E">
      <w:pPr>
        <w:pStyle w:val="PenNumbered"/>
        <w:numPr>
          <w:ilvl w:val="0"/>
          <w:numId w:val="5"/>
        </w:numPr>
        <w:ind w:left="450" w:hanging="450"/>
      </w:pPr>
      <w:r>
        <w:t xml:space="preserve">Select the </w:t>
      </w:r>
      <w:r w:rsidRPr="00482047">
        <w:rPr>
          <w:rStyle w:val="PenCodeLine"/>
        </w:rPr>
        <w:t>Streamlined Data Refinery</w:t>
      </w:r>
      <w:r>
        <w:t xml:space="preserve"> </w:t>
      </w:r>
      <w:r w:rsidR="00482047">
        <w:t>d</w:t>
      </w:r>
      <w:r>
        <w:t xml:space="preserve">ata </w:t>
      </w:r>
      <w:r w:rsidR="00896C81">
        <w:t>s</w:t>
      </w:r>
      <w:r>
        <w:t xml:space="preserve">ource </w:t>
      </w:r>
      <w:r w:rsidR="00F94C6E">
        <w:t>at</w:t>
      </w:r>
      <w:r w:rsidR="005560D3">
        <w:t xml:space="preserve"> </w:t>
      </w:r>
      <w:r>
        <w:t xml:space="preserve">the bottom of the </w:t>
      </w:r>
      <w:r w:rsidRPr="00482047">
        <w:rPr>
          <w:rStyle w:val="PenScreenTextChar"/>
        </w:rPr>
        <w:t>Data Sources</w:t>
      </w:r>
      <w:r>
        <w:t xml:space="preserve"> list.</w:t>
      </w:r>
    </w:p>
    <w:p w:rsidR="00482047" w:rsidRDefault="00482047" w:rsidP="00D0071B">
      <w:pPr>
        <w:pStyle w:val="PenNumbered"/>
        <w:numPr>
          <w:ilvl w:val="0"/>
          <w:numId w:val="0"/>
        </w:numPr>
        <w:ind w:left="450"/>
      </w:pPr>
      <w:r>
        <w:rPr>
          <w:noProof/>
        </w:rPr>
        <w:lastRenderedPageBreak/>
        <w:drawing>
          <wp:inline distT="0" distB="0" distL="0" distR="0" wp14:anchorId="29DB5B35" wp14:editId="5F46C03E">
            <wp:extent cx="3307080" cy="2308066"/>
            <wp:effectExtent l="19050" t="19050" r="2667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5021" cy="2313608"/>
                    </a:xfrm>
                    <a:prstGeom prst="rect">
                      <a:avLst/>
                    </a:prstGeom>
                    <a:ln>
                      <a:solidFill>
                        <a:schemeClr val="accent1"/>
                      </a:solidFill>
                    </a:ln>
                  </pic:spPr>
                </pic:pic>
              </a:graphicData>
            </a:graphic>
          </wp:inline>
        </w:drawing>
      </w:r>
    </w:p>
    <w:p w:rsidR="00482047" w:rsidRDefault="00482047" w:rsidP="0049245E">
      <w:pPr>
        <w:pStyle w:val="PenNumbered"/>
        <w:numPr>
          <w:ilvl w:val="0"/>
          <w:numId w:val="5"/>
        </w:numPr>
        <w:ind w:left="450" w:hanging="450"/>
      </w:pPr>
      <w:r>
        <w:t xml:space="preserve">This will launch you into a new </w:t>
      </w:r>
      <w:r w:rsidRPr="00482047">
        <w:rPr>
          <w:rStyle w:val="PenScreenTextChar"/>
        </w:rPr>
        <w:t>Analysis Report</w:t>
      </w:r>
      <w:r>
        <w:t xml:space="preserve"> view.</w:t>
      </w:r>
    </w:p>
    <w:p w:rsidR="00FB2D91" w:rsidRDefault="00482047" w:rsidP="0049245E">
      <w:pPr>
        <w:pStyle w:val="PenNumbered"/>
        <w:numPr>
          <w:ilvl w:val="0"/>
          <w:numId w:val="5"/>
        </w:numPr>
        <w:ind w:left="450" w:hanging="450"/>
      </w:pPr>
      <w:r>
        <w:t xml:space="preserve">From the </w:t>
      </w:r>
      <w:r w:rsidRPr="00482047">
        <w:rPr>
          <w:rStyle w:val="PenScreenTextChar"/>
        </w:rPr>
        <w:t>Available fields</w:t>
      </w:r>
      <w:r>
        <w:t xml:space="preserve"> section on the left, double-click or select and drag </w:t>
      </w:r>
      <w:r w:rsidR="00FB2D91" w:rsidRPr="00482047">
        <w:rPr>
          <w:rStyle w:val="PenCodeLine"/>
        </w:rPr>
        <w:t>Location Category</w:t>
      </w:r>
      <w:r w:rsidR="00FB2D91">
        <w:t xml:space="preserve">, </w:t>
      </w:r>
      <w:proofErr w:type="spellStart"/>
      <w:r w:rsidR="00FB2D91" w:rsidRPr="00482047">
        <w:rPr>
          <w:rStyle w:val="PenCodeLine"/>
        </w:rPr>
        <w:t>Num</w:t>
      </w:r>
      <w:proofErr w:type="spellEnd"/>
      <w:r w:rsidR="00FB2D91" w:rsidRPr="00482047">
        <w:rPr>
          <w:rStyle w:val="PenCodeLine"/>
        </w:rPr>
        <w:t xml:space="preserve"> calls</w:t>
      </w:r>
      <w:r w:rsidR="00FB2D91">
        <w:t xml:space="preserve">, and </w:t>
      </w:r>
      <w:r>
        <w:rPr>
          <w:rStyle w:val="PenCodeLine"/>
        </w:rPr>
        <w:t>Avg. Di</w:t>
      </w:r>
      <w:r w:rsidR="00FB2D91" w:rsidRPr="00482047">
        <w:rPr>
          <w:rStyle w:val="PenCodeLine"/>
        </w:rPr>
        <w:t>stance</w:t>
      </w:r>
      <w:r w:rsidR="00FB2D91">
        <w:t xml:space="preserve"> to </w:t>
      </w:r>
      <w:r>
        <w:t xml:space="preserve">the </w:t>
      </w:r>
      <w:r w:rsidR="00FB2D91">
        <w:t>canvas.</w:t>
      </w:r>
    </w:p>
    <w:p w:rsidR="00482047" w:rsidRDefault="00482047" w:rsidP="00482047">
      <w:pPr>
        <w:pStyle w:val="PenNoteSubNumbered"/>
      </w:pPr>
      <w:r>
        <w:t>Notice how the measures automatically aggregate the records in Analyzer.</w:t>
      </w:r>
    </w:p>
    <w:p w:rsidR="00FB2D91" w:rsidRDefault="00FB2D91" w:rsidP="0049245E">
      <w:pPr>
        <w:pStyle w:val="PenNumbered"/>
        <w:numPr>
          <w:ilvl w:val="0"/>
          <w:numId w:val="5"/>
        </w:numPr>
        <w:ind w:left="450" w:hanging="450"/>
      </w:pPr>
      <w:r>
        <w:t xml:space="preserve">Sort the </w:t>
      </w:r>
      <w:proofErr w:type="spellStart"/>
      <w:r w:rsidR="00482047">
        <w:rPr>
          <w:rStyle w:val="PenCodeLine"/>
        </w:rPr>
        <w:t>Num</w:t>
      </w:r>
      <w:proofErr w:type="spellEnd"/>
      <w:r w:rsidR="00482047">
        <w:rPr>
          <w:rStyle w:val="PenCodeLine"/>
        </w:rPr>
        <w:t xml:space="preserve"> calls</w:t>
      </w:r>
      <w:r>
        <w:t xml:space="preserve"> field in descending order by right clicking the </w:t>
      </w:r>
      <w:proofErr w:type="spellStart"/>
      <w:r w:rsidR="00482047">
        <w:rPr>
          <w:rStyle w:val="PenCodeLine"/>
        </w:rPr>
        <w:t>Num</w:t>
      </w:r>
      <w:proofErr w:type="spellEnd"/>
      <w:r w:rsidR="00482047">
        <w:rPr>
          <w:rStyle w:val="PenCodeLine"/>
        </w:rPr>
        <w:t xml:space="preserve"> Calls</w:t>
      </w:r>
      <w:r>
        <w:t xml:space="preserve"> column header and selecting </w:t>
      </w:r>
      <w:r>
        <w:rPr>
          <w:b/>
          <w:color w:val="1F497D" w:themeColor="text2"/>
        </w:rPr>
        <w:t>Sort Values High-&gt;Low</w:t>
      </w:r>
      <w:r>
        <w:t>.</w:t>
      </w:r>
    </w:p>
    <w:p w:rsidR="00FB2D91" w:rsidRDefault="00FB2D91" w:rsidP="0049245E">
      <w:pPr>
        <w:pStyle w:val="PenNumbered"/>
        <w:numPr>
          <w:ilvl w:val="0"/>
          <w:numId w:val="5"/>
        </w:numPr>
        <w:ind w:left="450" w:hanging="450"/>
      </w:pPr>
      <w:r>
        <w:t xml:space="preserve">Add conditional formatting to the </w:t>
      </w:r>
      <w:proofErr w:type="spellStart"/>
      <w:r w:rsidRPr="00482047">
        <w:rPr>
          <w:rStyle w:val="PenCodeLine"/>
        </w:rPr>
        <w:t>Num</w:t>
      </w:r>
      <w:proofErr w:type="spellEnd"/>
      <w:r w:rsidRPr="00482047">
        <w:rPr>
          <w:rStyle w:val="PenCodeLine"/>
        </w:rPr>
        <w:t xml:space="preserve"> Calls</w:t>
      </w:r>
      <w:r>
        <w:t xml:space="preserve"> column by right clicking the </w:t>
      </w:r>
      <w:proofErr w:type="spellStart"/>
      <w:r w:rsidRPr="00482047">
        <w:rPr>
          <w:rStyle w:val="PenCodeLine"/>
        </w:rPr>
        <w:t>Num</w:t>
      </w:r>
      <w:proofErr w:type="spellEnd"/>
      <w:r w:rsidRPr="00482047">
        <w:rPr>
          <w:rStyle w:val="PenCodeLine"/>
        </w:rPr>
        <w:t xml:space="preserve"> Calls</w:t>
      </w:r>
      <w:r>
        <w:t xml:space="preserve"> column header and selecting </w:t>
      </w:r>
      <w:r w:rsidRPr="00D87E11">
        <w:rPr>
          <w:b/>
          <w:color w:val="1F497D" w:themeColor="text2"/>
        </w:rPr>
        <w:t xml:space="preserve">Conditional Formatting </w:t>
      </w:r>
      <w:r>
        <w:rPr>
          <w:b/>
          <w:color w:val="1F497D" w:themeColor="text2"/>
        </w:rPr>
        <w:t>|</w:t>
      </w:r>
      <w:r w:rsidRPr="00D87E11">
        <w:rPr>
          <w:b/>
          <w:color w:val="1F497D" w:themeColor="text2"/>
        </w:rPr>
        <w:t xml:space="preserve"> Data Bar: Green</w:t>
      </w:r>
      <w:r>
        <w:t>.</w:t>
      </w:r>
    </w:p>
    <w:p w:rsidR="00482047" w:rsidRDefault="00482047" w:rsidP="00D0071B">
      <w:pPr>
        <w:pStyle w:val="PenNumbered"/>
        <w:numPr>
          <w:ilvl w:val="0"/>
          <w:numId w:val="0"/>
        </w:numPr>
        <w:ind w:left="450"/>
      </w:pPr>
      <w:r>
        <w:rPr>
          <w:noProof/>
        </w:rPr>
        <w:drawing>
          <wp:inline distT="0" distB="0" distL="0" distR="0" wp14:anchorId="3849E902" wp14:editId="067CCD71">
            <wp:extent cx="3520440" cy="1774530"/>
            <wp:effectExtent l="19050" t="19050" r="2286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3919" cy="1781324"/>
                    </a:xfrm>
                    <a:prstGeom prst="rect">
                      <a:avLst/>
                    </a:prstGeom>
                    <a:ln>
                      <a:solidFill>
                        <a:schemeClr val="accent1"/>
                      </a:solidFill>
                    </a:ln>
                  </pic:spPr>
                </pic:pic>
              </a:graphicData>
            </a:graphic>
          </wp:inline>
        </w:drawing>
      </w:r>
    </w:p>
    <w:p w:rsidR="00FB2D91" w:rsidRDefault="00FB2D91" w:rsidP="00B534B3">
      <w:pPr>
        <w:pStyle w:val="PenNoteSubNumbered"/>
      </w:pPr>
      <w:r>
        <w:t>Note that most ca</w:t>
      </w:r>
      <w:r w:rsidR="00482047">
        <w:t xml:space="preserve">lls are made </w:t>
      </w:r>
      <w:r w:rsidR="00482047" w:rsidRPr="00482047">
        <w:rPr>
          <w:rStyle w:val="PenCodeLine"/>
        </w:rPr>
        <w:t>At Home</w:t>
      </w:r>
      <w:r w:rsidR="00482047">
        <w:t xml:space="preserve"> or </w:t>
      </w:r>
      <w:r w:rsidR="00482047" w:rsidRPr="00482047">
        <w:rPr>
          <w:rStyle w:val="PenCodeLine"/>
        </w:rPr>
        <w:t>In Town</w:t>
      </w:r>
      <w:r w:rsidR="00482047">
        <w:t xml:space="preserve">, and that there is a </w:t>
      </w:r>
      <w:r>
        <w:t>drop in cal</w:t>
      </w:r>
      <w:r w:rsidR="00482047">
        <w:t xml:space="preserve">ls made </w:t>
      </w:r>
      <w:r w:rsidR="00482047" w:rsidRPr="00482047">
        <w:rPr>
          <w:rStyle w:val="PenCodeLine"/>
        </w:rPr>
        <w:t>I</w:t>
      </w:r>
      <w:r w:rsidRPr="00482047">
        <w:rPr>
          <w:rStyle w:val="PenCodeLine"/>
        </w:rPr>
        <w:t>n the Neighborhood</w:t>
      </w:r>
      <w:r>
        <w:t>.</w:t>
      </w:r>
      <w:r w:rsidR="00482047">
        <w:t xml:space="preserve">  </w:t>
      </w:r>
      <w:r>
        <w:t>Given the high number of calls made at home, we’ve verified that a new VOIP calling service</w:t>
      </w:r>
      <w:r w:rsidR="00482047">
        <w:t xml:space="preserve"> for homes</w:t>
      </w:r>
      <w:r>
        <w:t xml:space="preserve"> may make sense.</w:t>
      </w:r>
    </w:p>
    <w:p w:rsidR="0049245E" w:rsidRDefault="0049245E" w:rsidP="0049245E">
      <w:pPr>
        <w:pStyle w:val="PenNumbered"/>
        <w:numPr>
          <w:ilvl w:val="0"/>
          <w:numId w:val="5"/>
        </w:numPr>
        <w:ind w:left="450" w:hanging="450"/>
      </w:pPr>
      <w:r>
        <w:t xml:space="preserve">To visualize the data, click the chart drop down in the top right of your screen </w:t>
      </w:r>
      <w:r>
        <w:rPr>
          <w:noProof/>
        </w:rPr>
        <w:drawing>
          <wp:inline distT="0" distB="0" distL="0" distR="0" wp14:anchorId="7CE2281C" wp14:editId="0B29C5FE">
            <wp:extent cx="162878" cy="144780"/>
            <wp:effectExtent l="19050" t="19050" r="2794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965" cy="148413"/>
                    </a:xfrm>
                    <a:prstGeom prst="rect">
                      <a:avLst/>
                    </a:prstGeom>
                    <a:ln>
                      <a:solidFill>
                        <a:schemeClr val="accent1"/>
                      </a:solidFill>
                    </a:ln>
                  </pic:spPr>
                </pic:pic>
              </a:graphicData>
            </a:graphic>
          </wp:inline>
        </w:drawing>
      </w:r>
      <w:r>
        <w:t xml:space="preserve"> and choose </w:t>
      </w:r>
      <w:r w:rsidRPr="0049245E">
        <w:rPr>
          <w:rStyle w:val="PenScreenTextChar"/>
        </w:rPr>
        <w:t>Column-Line Combo</w:t>
      </w:r>
      <w:r>
        <w:t>.</w:t>
      </w:r>
    </w:p>
    <w:p w:rsidR="0049245E" w:rsidRDefault="0049245E" w:rsidP="0049245E">
      <w:pPr>
        <w:pStyle w:val="PenNumbered"/>
        <w:numPr>
          <w:ilvl w:val="0"/>
          <w:numId w:val="5"/>
        </w:numPr>
        <w:ind w:left="450" w:hanging="450"/>
      </w:pPr>
      <w:r>
        <w:t xml:space="preserve">In the </w:t>
      </w:r>
      <w:r w:rsidRPr="0049245E">
        <w:rPr>
          <w:rStyle w:val="PenScreenTextChar"/>
        </w:rPr>
        <w:t>Layout</w:t>
      </w:r>
      <w:r>
        <w:t xml:space="preserve"> section, drag </w:t>
      </w:r>
      <w:r w:rsidRPr="0049245E">
        <w:rPr>
          <w:rStyle w:val="PenCodeLine"/>
        </w:rPr>
        <w:t>Avg. Distance</w:t>
      </w:r>
      <w:r>
        <w:t xml:space="preserve"> from the </w:t>
      </w:r>
      <w:r w:rsidRPr="0049245E">
        <w:rPr>
          <w:rStyle w:val="PenScreenTextChar"/>
        </w:rPr>
        <w:t>Measures – Column</w:t>
      </w:r>
      <w:r>
        <w:t xml:space="preserve"> drop zone down to the </w:t>
      </w:r>
      <w:r w:rsidRPr="0049245E">
        <w:rPr>
          <w:rStyle w:val="PenScreenTextChar"/>
        </w:rPr>
        <w:t>Measures – Line</w:t>
      </w:r>
      <w:r>
        <w:t xml:space="preserve"> drop zone.</w:t>
      </w:r>
    </w:p>
    <w:p w:rsidR="0049245E" w:rsidRDefault="0049245E" w:rsidP="0049245E">
      <w:pPr>
        <w:pStyle w:val="PenNumbered"/>
        <w:numPr>
          <w:ilvl w:val="0"/>
          <w:numId w:val="5"/>
        </w:numPr>
        <w:ind w:left="450" w:hanging="450"/>
      </w:pPr>
      <w:r>
        <w:t xml:space="preserve">In the </w:t>
      </w:r>
      <w:r w:rsidRPr="0049245E">
        <w:rPr>
          <w:rStyle w:val="PenScreenTextChar"/>
        </w:rPr>
        <w:t>Properties</w:t>
      </w:r>
      <w:r>
        <w:t xml:space="preserve"> section, change </w:t>
      </w:r>
      <w:r w:rsidRPr="0049245E">
        <w:rPr>
          <w:rStyle w:val="PenScreenTextChar"/>
        </w:rPr>
        <w:t>Column Data Labels</w:t>
      </w:r>
      <w:r>
        <w:t xml:space="preserve"> to </w:t>
      </w:r>
      <w:r w:rsidRPr="0049245E">
        <w:rPr>
          <w:rStyle w:val="PenCodeLine"/>
        </w:rPr>
        <w:t>Outside End</w:t>
      </w:r>
      <w:r>
        <w:t xml:space="preserve">, </w:t>
      </w:r>
      <w:r w:rsidRPr="0049245E">
        <w:rPr>
          <w:rStyle w:val="PenScreenTextChar"/>
        </w:rPr>
        <w:t>Line Data Labels</w:t>
      </w:r>
      <w:r>
        <w:t xml:space="preserve"> to </w:t>
      </w:r>
      <w:r w:rsidRPr="0049245E">
        <w:rPr>
          <w:rStyle w:val="PenCodeLine"/>
        </w:rPr>
        <w:t>Center</w:t>
      </w:r>
      <w:r>
        <w:t xml:space="preserve">, </w:t>
      </w:r>
      <w:r w:rsidRPr="0049245E">
        <w:rPr>
          <w:rStyle w:val="PenScreenTextChar"/>
        </w:rPr>
        <w:t>Bullet Style</w:t>
      </w:r>
      <w:r>
        <w:t xml:space="preserve"> to </w:t>
      </w:r>
      <w:r w:rsidRPr="0049245E">
        <w:rPr>
          <w:rStyle w:val="PenCodeLine"/>
        </w:rPr>
        <w:t>None</w:t>
      </w:r>
      <w:r>
        <w:t xml:space="preserve">, and </w:t>
      </w:r>
      <w:r w:rsidRPr="0049245E">
        <w:rPr>
          <w:rStyle w:val="PenScreenTextChar"/>
        </w:rPr>
        <w:t>Line Width</w:t>
      </w:r>
      <w:r>
        <w:t xml:space="preserve"> to </w:t>
      </w:r>
      <w:r w:rsidRPr="0049245E">
        <w:rPr>
          <w:rStyle w:val="PenCodeLine"/>
        </w:rPr>
        <w:t>3</w:t>
      </w:r>
      <w:r>
        <w:t>.  The resulting chart should match the following image:</w:t>
      </w:r>
    </w:p>
    <w:p w:rsidR="0049245E" w:rsidRDefault="0049245E" w:rsidP="00D0071B">
      <w:pPr>
        <w:pStyle w:val="PenNumbered"/>
        <w:numPr>
          <w:ilvl w:val="0"/>
          <w:numId w:val="0"/>
        </w:numPr>
        <w:ind w:left="450"/>
      </w:pPr>
      <w:r>
        <w:rPr>
          <w:noProof/>
        </w:rPr>
        <w:lastRenderedPageBreak/>
        <w:drawing>
          <wp:inline distT="0" distB="0" distL="0" distR="0" wp14:anchorId="5C9D52A6" wp14:editId="1A789F0C">
            <wp:extent cx="4678680" cy="2260362"/>
            <wp:effectExtent l="19050" t="19050" r="26670"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7395" cy="2269404"/>
                    </a:xfrm>
                    <a:prstGeom prst="rect">
                      <a:avLst/>
                    </a:prstGeom>
                    <a:ln>
                      <a:solidFill>
                        <a:schemeClr val="accent1"/>
                      </a:solidFill>
                    </a:ln>
                  </pic:spPr>
                </pic:pic>
              </a:graphicData>
            </a:graphic>
          </wp:inline>
        </w:drawing>
      </w:r>
    </w:p>
    <w:p w:rsidR="0049245E" w:rsidRDefault="0049245E" w:rsidP="0049245E">
      <w:pPr>
        <w:pStyle w:val="PenNumbered"/>
        <w:numPr>
          <w:ilvl w:val="0"/>
          <w:numId w:val="5"/>
        </w:numPr>
        <w:ind w:left="450" w:hanging="450"/>
      </w:pPr>
      <w:r>
        <w:t xml:space="preserve">Click the Save icon to save the view as </w:t>
      </w:r>
      <w:r w:rsidR="00896C81">
        <w:rPr>
          <w:rStyle w:val="PenCodeLine"/>
        </w:rPr>
        <w:t>SDR A</w:t>
      </w:r>
      <w:r w:rsidRPr="0049245E">
        <w:rPr>
          <w:rStyle w:val="PenCodeLine"/>
        </w:rPr>
        <w:t>nalyzer Exercise 1</w:t>
      </w:r>
      <w:r>
        <w:t xml:space="preserve"> in the default </w:t>
      </w:r>
      <w:r w:rsidRPr="0049245E">
        <w:rPr>
          <w:rStyle w:val="PenCodeLine"/>
        </w:rPr>
        <w:t>/home</w:t>
      </w:r>
      <w:proofErr w:type="gramStart"/>
      <w:r w:rsidRPr="0049245E">
        <w:rPr>
          <w:rStyle w:val="PenCodeLine"/>
        </w:rPr>
        <w:t>/</w:t>
      </w:r>
      <w:r w:rsidR="00000791" w:rsidRPr="00000791">
        <w:rPr>
          <w:rStyle w:val="PenCodeLine"/>
          <w:highlight w:val="yellow"/>
        </w:rPr>
        <w:t>[</w:t>
      </w:r>
      <w:proofErr w:type="spellStart"/>
      <w:proofErr w:type="gramEnd"/>
      <w:r w:rsidR="00000791" w:rsidRPr="00000791">
        <w:rPr>
          <w:rStyle w:val="PenCodeLine"/>
          <w:highlight w:val="yellow"/>
        </w:rPr>
        <w:t>usename</w:t>
      </w:r>
      <w:proofErr w:type="spellEnd"/>
      <w:r w:rsidR="00000791" w:rsidRPr="00000791">
        <w:rPr>
          <w:rStyle w:val="PenCodeLine"/>
          <w:highlight w:val="yellow"/>
        </w:rPr>
        <w:t>]</w:t>
      </w:r>
      <w:r>
        <w:t xml:space="preserve"> directory.</w:t>
      </w:r>
    </w:p>
    <w:p w:rsidR="00B534B3" w:rsidRDefault="00B534B3" w:rsidP="00FB2D91">
      <w:pPr>
        <w:pStyle w:val="PenHeading5"/>
      </w:pPr>
    </w:p>
    <w:p w:rsidR="00FB2D91" w:rsidRDefault="0049245E" w:rsidP="00FB2D91">
      <w:pPr>
        <w:pStyle w:val="PenHeading5"/>
      </w:pPr>
      <w:r>
        <w:t xml:space="preserve">Analyzer - Exercise </w:t>
      </w:r>
      <w:r w:rsidR="00896C81">
        <w:t>2</w:t>
      </w:r>
      <w:r>
        <w:t>: Analyze and map calling data by geography</w:t>
      </w:r>
    </w:p>
    <w:p w:rsidR="00FB2D91" w:rsidRDefault="00FB2D91" w:rsidP="00FB2D91">
      <w:pPr>
        <w:pStyle w:val="PenNumbered"/>
        <w:numPr>
          <w:ilvl w:val="0"/>
          <w:numId w:val="0"/>
        </w:numPr>
      </w:pPr>
      <w:r>
        <w:t>Now that you have verified that a VOIP calling plan makes sense, let’s determine the geographic region where this service would make the most sense.</w:t>
      </w:r>
      <w:r w:rsidR="00E65D96">
        <w:t xml:space="preserve">  In this exercise you filter on calls made from home and plot call volume by geography in an interactive map.</w:t>
      </w:r>
    </w:p>
    <w:p w:rsidR="00FB2D91" w:rsidRDefault="00FB2D91" w:rsidP="00FB2D91">
      <w:pPr>
        <w:pStyle w:val="PenNumbered"/>
        <w:numPr>
          <w:ilvl w:val="0"/>
          <w:numId w:val="0"/>
        </w:numPr>
      </w:pPr>
    </w:p>
    <w:p w:rsidR="00FB2D91" w:rsidRDefault="00FB2D91" w:rsidP="00E0225C">
      <w:pPr>
        <w:pStyle w:val="PenNumbered"/>
        <w:numPr>
          <w:ilvl w:val="0"/>
          <w:numId w:val="25"/>
        </w:numPr>
      </w:pPr>
      <w:r>
        <w:t xml:space="preserve">Click on the </w:t>
      </w:r>
      <w:r w:rsidRPr="00896C81">
        <w:rPr>
          <w:b/>
          <w:color w:val="1F497D" w:themeColor="text2"/>
        </w:rPr>
        <w:t>Create New | Analysis Report</w:t>
      </w:r>
      <w:r>
        <w:t xml:space="preserve"> buttons.</w:t>
      </w:r>
    </w:p>
    <w:p w:rsidR="00FB2D91" w:rsidRDefault="00FB2D91" w:rsidP="005D69A4">
      <w:pPr>
        <w:pStyle w:val="PenNumbered"/>
        <w:numPr>
          <w:ilvl w:val="0"/>
          <w:numId w:val="5"/>
        </w:numPr>
        <w:ind w:left="450" w:hanging="450"/>
      </w:pPr>
      <w:r>
        <w:t xml:space="preserve">Select the </w:t>
      </w:r>
      <w:r w:rsidRPr="0049245E">
        <w:rPr>
          <w:rStyle w:val="PenCodeLine"/>
        </w:rPr>
        <w:t>Streamlined Data Refinery</w:t>
      </w:r>
      <w:r>
        <w:t xml:space="preserve"> </w:t>
      </w:r>
      <w:r w:rsidR="0049245E">
        <w:t>d</w:t>
      </w:r>
      <w:r>
        <w:t xml:space="preserve">ata </w:t>
      </w:r>
      <w:r w:rsidR="0049245E">
        <w:t>s</w:t>
      </w:r>
      <w:r>
        <w:t>ource</w:t>
      </w:r>
      <w:r w:rsidR="00DD36D4">
        <w:t xml:space="preserve"> at the bottom of the </w:t>
      </w:r>
      <w:r w:rsidR="00DD36D4" w:rsidRPr="0049245E">
        <w:rPr>
          <w:rStyle w:val="PenScreenTextChar"/>
        </w:rPr>
        <w:t>Data Sources</w:t>
      </w:r>
      <w:r w:rsidR="00DD36D4">
        <w:t xml:space="preserve"> list</w:t>
      </w:r>
      <w:r>
        <w:t>.</w:t>
      </w:r>
    </w:p>
    <w:p w:rsidR="00631B74" w:rsidRDefault="00631B74" w:rsidP="00631B74">
      <w:pPr>
        <w:pStyle w:val="PenNumbered"/>
        <w:numPr>
          <w:ilvl w:val="0"/>
          <w:numId w:val="5"/>
        </w:numPr>
        <w:ind w:left="450" w:hanging="450"/>
      </w:pPr>
      <w:r>
        <w:t xml:space="preserve">In the Available Fields section, right-click on </w:t>
      </w:r>
      <w:r w:rsidRPr="005D69A4">
        <w:rPr>
          <w:rStyle w:val="PenCodeLine"/>
        </w:rPr>
        <w:t>Location category</w:t>
      </w:r>
      <w:r>
        <w:t xml:space="preserve"> and choose </w:t>
      </w:r>
      <w:r w:rsidRPr="005D69A4">
        <w:rPr>
          <w:rStyle w:val="PenScreenTextChar"/>
        </w:rPr>
        <w:t>Filter</w:t>
      </w:r>
      <w:r>
        <w:t xml:space="preserve"> to filter the view where </w:t>
      </w:r>
      <w:r w:rsidRPr="005D69A4">
        <w:rPr>
          <w:rStyle w:val="PenCodeLine"/>
        </w:rPr>
        <w:t>Location Category</w:t>
      </w:r>
      <w:r>
        <w:t xml:space="preserve"> equals </w:t>
      </w:r>
      <w:r w:rsidRPr="005D69A4">
        <w:rPr>
          <w:rStyle w:val="PenCodeLine"/>
        </w:rPr>
        <w:t>At Home</w:t>
      </w:r>
      <w:r>
        <w:t xml:space="preserve">.  </w:t>
      </w:r>
    </w:p>
    <w:p w:rsidR="00631B74" w:rsidRDefault="00631B74" w:rsidP="00631B74">
      <w:pPr>
        <w:pStyle w:val="PenNumbered"/>
        <w:numPr>
          <w:ilvl w:val="0"/>
          <w:numId w:val="0"/>
        </w:numPr>
        <w:ind w:left="450"/>
      </w:pPr>
      <w:r>
        <w:rPr>
          <w:noProof/>
        </w:rPr>
        <w:drawing>
          <wp:inline distT="0" distB="0" distL="0" distR="0" wp14:anchorId="207A42B0" wp14:editId="0D5D1DAD">
            <wp:extent cx="2674620" cy="2382932"/>
            <wp:effectExtent l="19050" t="19050" r="11430" b="177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5297" cy="2392445"/>
                    </a:xfrm>
                    <a:prstGeom prst="rect">
                      <a:avLst/>
                    </a:prstGeom>
                    <a:ln>
                      <a:solidFill>
                        <a:schemeClr val="accent1"/>
                      </a:solidFill>
                    </a:ln>
                  </pic:spPr>
                </pic:pic>
              </a:graphicData>
            </a:graphic>
          </wp:inline>
        </w:drawing>
      </w:r>
    </w:p>
    <w:p w:rsidR="00FB2D91" w:rsidRDefault="00FB2D91" w:rsidP="005D69A4">
      <w:pPr>
        <w:pStyle w:val="PenNumbered"/>
        <w:numPr>
          <w:ilvl w:val="0"/>
          <w:numId w:val="5"/>
        </w:numPr>
        <w:ind w:left="450" w:hanging="450"/>
      </w:pPr>
      <w:r>
        <w:t xml:space="preserve">Add </w:t>
      </w:r>
      <w:r w:rsidRPr="005D69A4">
        <w:rPr>
          <w:rStyle w:val="PenCodeLine"/>
        </w:rPr>
        <w:t xml:space="preserve">Country, State, </w:t>
      </w:r>
      <w:proofErr w:type="spellStart"/>
      <w:proofErr w:type="gramStart"/>
      <w:r w:rsidRPr="005D69A4">
        <w:rPr>
          <w:rStyle w:val="PenCodeLine"/>
        </w:rPr>
        <w:t>Num</w:t>
      </w:r>
      <w:proofErr w:type="spellEnd"/>
      <w:proofErr w:type="gramEnd"/>
      <w:r w:rsidRPr="005D69A4">
        <w:rPr>
          <w:rStyle w:val="PenCodeLine"/>
        </w:rPr>
        <w:t xml:space="preserve"> Calls</w:t>
      </w:r>
      <w:r>
        <w:t xml:space="preserve"> to the canvas.</w:t>
      </w:r>
    </w:p>
    <w:p w:rsidR="00FB2D91" w:rsidRDefault="005D69A4" w:rsidP="005D69A4">
      <w:pPr>
        <w:pStyle w:val="PenNumbered"/>
        <w:numPr>
          <w:ilvl w:val="0"/>
          <w:numId w:val="5"/>
        </w:numPr>
        <w:ind w:left="450" w:hanging="450"/>
      </w:pPr>
      <w:r>
        <w:t xml:space="preserve">Click the chart dropdown and select </w:t>
      </w:r>
      <w:r w:rsidR="00FB2D91">
        <w:t xml:space="preserve">to </w:t>
      </w:r>
      <w:r w:rsidR="00FB2D91" w:rsidRPr="009B7B2D">
        <w:rPr>
          <w:b/>
          <w:color w:val="1F497D" w:themeColor="text2"/>
        </w:rPr>
        <w:t>Geo Map</w:t>
      </w:r>
      <w:r w:rsidR="00FB2D91">
        <w:t>.</w:t>
      </w:r>
    </w:p>
    <w:p w:rsidR="006B74B9" w:rsidRDefault="006B74B9" w:rsidP="006B74B9">
      <w:pPr>
        <w:pStyle w:val="PenNumbered"/>
        <w:numPr>
          <w:ilvl w:val="0"/>
          <w:numId w:val="0"/>
        </w:numPr>
        <w:ind w:left="450"/>
      </w:pPr>
      <w:r>
        <w:rPr>
          <w:noProof/>
        </w:rPr>
        <w:lastRenderedPageBreak/>
        <w:drawing>
          <wp:inline distT="0" distB="0" distL="0" distR="0" wp14:anchorId="1D874AAC" wp14:editId="6A48774F">
            <wp:extent cx="2362200" cy="1289115"/>
            <wp:effectExtent l="19050" t="19050" r="1905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8443" cy="1297979"/>
                    </a:xfrm>
                    <a:prstGeom prst="rect">
                      <a:avLst/>
                    </a:prstGeom>
                    <a:ln>
                      <a:solidFill>
                        <a:schemeClr val="accent1"/>
                      </a:solidFill>
                    </a:ln>
                  </pic:spPr>
                </pic:pic>
              </a:graphicData>
            </a:graphic>
          </wp:inline>
        </w:drawing>
      </w:r>
    </w:p>
    <w:p w:rsidR="00FB2D91" w:rsidRDefault="00FB2D91" w:rsidP="005D69A4">
      <w:pPr>
        <w:pStyle w:val="PenNoteSubNumbered"/>
      </w:pPr>
      <w:r>
        <w:t>Note California has the most calls at home as denoted by the darkest green circle.</w:t>
      </w:r>
    </w:p>
    <w:p w:rsidR="00FB2D91" w:rsidRDefault="00FB2D91" w:rsidP="005D69A4">
      <w:pPr>
        <w:pStyle w:val="PenNumbered"/>
        <w:numPr>
          <w:ilvl w:val="0"/>
          <w:numId w:val="5"/>
        </w:numPr>
        <w:ind w:left="450" w:hanging="450"/>
      </w:pPr>
      <w:r>
        <w:t xml:space="preserve">Drill into </w:t>
      </w:r>
      <w:r w:rsidRPr="006B74B9">
        <w:rPr>
          <w:rStyle w:val="PenCodeLine"/>
        </w:rPr>
        <w:t>California</w:t>
      </w:r>
      <w:r>
        <w:t xml:space="preserve"> by double clicking on </w:t>
      </w:r>
      <w:r w:rsidR="006B74B9">
        <w:t>the state’s green circle</w:t>
      </w:r>
      <w:r>
        <w:t>.</w:t>
      </w:r>
    </w:p>
    <w:p w:rsidR="001B0017" w:rsidRDefault="001B0017" w:rsidP="005D69A4">
      <w:pPr>
        <w:pStyle w:val="PenNumbered"/>
        <w:numPr>
          <w:ilvl w:val="0"/>
          <w:numId w:val="5"/>
        </w:numPr>
        <w:ind w:left="450" w:hanging="450"/>
      </w:pPr>
      <w:r>
        <w:t>If presented with the alert below, click OK to display the more detailed map.</w:t>
      </w:r>
    </w:p>
    <w:p w:rsidR="001B0017" w:rsidRDefault="001B0017" w:rsidP="00540646">
      <w:pPr>
        <w:pStyle w:val="PenNumbered"/>
        <w:numPr>
          <w:ilvl w:val="0"/>
          <w:numId w:val="0"/>
        </w:numPr>
      </w:pPr>
      <w:r>
        <w:tab/>
      </w:r>
      <w:r>
        <w:rPr>
          <w:noProof/>
        </w:rPr>
        <w:drawing>
          <wp:inline distT="0" distB="0" distL="0" distR="0" wp14:anchorId="7915EED5" wp14:editId="5978591D">
            <wp:extent cx="2412221" cy="1190647"/>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5969" cy="1197433"/>
                    </a:xfrm>
                    <a:prstGeom prst="rect">
                      <a:avLst/>
                    </a:prstGeom>
                  </pic:spPr>
                </pic:pic>
              </a:graphicData>
            </a:graphic>
          </wp:inline>
        </w:drawing>
      </w:r>
    </w:p>
    <w:p w:rsidR="006B74B9" w:rsidRDefault="006B74B9" w:rsidP="006B74B9">
      <w:pPr>
        <w:pStyle w:val="PenNumbered"/>
        <w:numPr>
          <w:ilvl w:val="0"/>
          <w:numId w:val="0"/>
        </w:numPr>
        <w:ind w:left="450"/>
      </w:pPr>
      <w:r>
        <w:rPr>
          <w:noProof/>
        </w:rPr>
        <w:drawing>
          <wp:inline distT="0" distB="0" distL="0" distR="0" wp14:anchorId="78FF9190" wp14:editId="7F802DF4">
            <wp:extent cx="3472476" cy="2222607"/>
            <wp:effectExtent l="19050" t="1905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88556" cy="2232899"/>
                    </a:xfrm>
                    <a:prstGeom prst="rect">
                      <a:avLst/>
                    </a:prstGeom>
                    <a:ln>
                      <a:solidFill>
                        <a:schemeClr val="accent1"/>
                      </a:solidFill>
                    </a:ln>
                  </pic:spPr>
                </pic:pic>
              </a:graphicData>
            </a:graphic>
          </wp:inline>
        </w:drawing>
      </w:r>
    </w:p>
    <w:p w:rsidR="001B0017" w:rsidRPr="00A66F39" w:rsidRDefault="001B0017" w:rsidP="001B0017">
      <w:pPr>
        <w:pBdr>
          <w:top w:val="single" w:sz="24" w:space="1" w:color="EDEFEF"/>
          <w:left w:val="single" w:sz="24" w:space="4" w:color="EDEFEF"/>
          <w:bottom w:val="single" w:sz="24" w:space="1" w:color="EDEFEF"/>
          <w:right w:val="single" w:sz="24" w:space="4" w:color="EDEFEF"/>
        </w:pBdr>
        <w:shd w:val="clear" w:color="auto" w:fill="EDEFEF"/>
        <w:tabs>
          <w:tab w:val="left" w:pos="864"/>
          <w:tab w:val="left" w:pos="1008"/>
          <w:tab w:val="left" w:pos="1296"/>
          <w:tab w:val="left" w:pos="1728"/>
        </w:tabs>
        <w:autoSpaceDE w:val="0"/>
        <w:autoSpaceDN w:val="0"/>
        <w:adjustRightInd w:val="0"/>
        <w:spacing w:after="120"/>
        <w:ind w:left="360"/>
        <w:textAlignment w:val="center"/>
        <w:rPr>
          <w:rFonts w:eastAsia="Times New Roman" w:cs="Arial Narrow"/>
          <w:color w:val="1F497D" w:themeColor="text2"/>
          <w:sz w:val="22"/>
          <w:szCs w:val="22"/>
        </w:rPr>
      </w:pPr>
      <w:r w:rsidRPr="00A66F39">
        <w:rPr>
          <w:rFonts w:eastAsia="Times New Roman" w:cs="Arial Narrow"/>
          <w:noProof/>
          <w:color w:val="333E48"/>
          <w:sz w:val="22"/>
          <w:szCs w:val="22"/>
        </w:rPr>
        <w:drawing>
          <wp:anchor distT="0" distB="0" distL="114300" distR="114300" simplePos="0" relativeHeight="251756544" behindDoc="0" locked="0" layoutInCell="1" allowOverlap="1" wp14:anchorId="736FF887" wp14:editId="299E3BDF">
            <wp:simplePos x="0" y="0"/>
            <wp:positionH relativeFrom="column">
              <wp:posOffset>1270</wp:posOffset>
            </wp:positionH>
            <wp:positionV relativeFrom="paragraph">
              <wp:posOffset>-2540</wp:posOffset>
            </wp:positionV>
            <wp:extent cx="420370" cy="530225"/>
            <wp:effectExtent l="0" t="0" r="0" b="3175"/>
            <wp:wrapSquare wrapText="r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Narrow"/>
          <w:color w:val="1F497D" w:themeColor="text2"/>
          <w:sz w:val="22"/>
          <w:szCs w:val="22"/>
        </w:rPr>
        <w:t xml:space="preserve">If the zoom level is too low, click the center of the navigation controls </w:t>
      </w:r>
      <w:r>
        <w:rPr>
          <w:noProof/>
        </w:rPr>
        <w:drawing>
          <wp:inline distT="0" distB="0" distL="0" distR="0" wp14:anchorId="366B91FC" wp14:editId="57CC3E52">
            <wp:extent cx="392687" cy="361019"/>
            <wp:effectExtent l="0" t="0" r="762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182" cy="363313"/>
                    </a:xfrm>
                    <a:prstGeom prst="rect">
                      <a:avLst/>
                    </a:prstGeom>
                  </pic:spPr>
                </pic:pic>
              </a:graphicData>
            </a:graphic>
          </wp:inline>
        </w:drawing>
      </w:r>
      <w:r>
        <w:rPr>
          <w:rFonts w:eastAsia="Times New Roman" w:cs="Arial Narrow"/>
          <w:color w:val="1F497D" w:themeColor="text2"/>
          <w:sz w:val="22"/>
          <w:szCs w:val="22"/>
        </w:rPr>
        <w:t xml:space="preserve"> to reset the map.</w:t>
      </w:r>
    </w:p>
    <w:p w:rsidR="001B0017" w:rsidRDefault="001B0017" w:rsidP="006B74B9">
      <w:pPr>
        <w:pStyle w:val="PenNumbered"/>
        <w:numPr>
          <w:ilvl w:val="0"/>
          <w:numId w:val="0"/>
        </w:numPr>
        <w:ind w:left="450"/>
      </w:pPr>
    </w:p>
    <w:p w:rsidR="006B74B9" w:rsidRDefault="006B74B9" w:rsidP="006B74B9">
      <w:pPr>
        <w:pStyle w:val="PenNumbered"/>
        <w:numPr>
          <w:ilvl w:val="0"/>
          <w:numId w:val="0"/>
        </w:numPr>
        <w:ind w:left="450"/>
      </w:pPr>
    </w:p>
    <w:p w:rsidR="006B74B9" w:rsidRDefault="006B74B9" w:rsidP="006B74B9">
      <w:pPr>
        <w:pStyle w:val="PenNumbered"/>
        <w:numPr>
          <w:ilvl w:val="0"/>
          <w:numId w:val="5"/>
        </w:numPr>
        <w:ind w:left="450" w:hanging="450"/>
      </w:pPr>
      <w:r>
        <w:t xml:space="preserve">Click the lasso filter </w:t>
      </w:r>
      <w:r>
        <w:rPr>
          <w:noProof/>
        </w:rPr>
        <w:drawing>
          <wp:inline distT="0" distB="0" distL="0" distR="0" wp14:anchorId="517FBE75" wp14:editId="2CBA7336">
            <wp:extent cx="181519" cy="1752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772" cy="179366"/>
                    </a:xfrm>
                    <a:prstGeom prst="rect">
                      <a:avLst/>
                    </a:prstGeom>
                  </pic:spPr>
                </pic:pic>
              </a:graphicData>
            </a:graphic>
          </wp:inline>
        </w:drawing>
      </w:r>
      <w:r>
        <w:t xml:space="preserve"> and then</w:t>
      </w:r>
      <w:r w:rsidR="00896C81">
        <w:t xml:space="preserve"> using your mouse to click and drag a</w:t>
      </w:r>
      <w:r>
        <w:t xml:space="preserve"> lasso filter</w:t>
      </w:r>
      <w:r w:rsidR="00896C81">
        <w:t xml:space="preserve"> around</w:t>
      </w:r>
      <w:r>
        <w:t xml:space="preserve"> the circles </w:t>
      </w:r>
      <w:r w:rsidR="00896C81">
        <w:t xml:space="preserve">representing </w:t>
      </w:r>
      <w:r>
        <w:t xml:space="preserve">Southern California, once selected, click the </w:t>
      </w:r>
      <w:r w:rsidRPr="006B74B9">
        <w:rPr>
          <w:rStyle w:val="PenScreenTextChar"/>
        </w:rPr>
        <w:t>Keep Only</w:t>
      </w:r>
      <w:r>
        <w:t xml:space="preserve"> button.</w:t>
      </w:r>
    </w:p>
    <w:p w:rsidR="006B74B9" w:rsidRDefault="006B74B9" w:rsidP="006B74B9">
      <w:pPr>
        <w:pStyle w:val="PenNumbered"/>
        <w:numPr>
          <w:ilvl w:val="0"/>
          <w:numId w:val="0"/>
        </w:numPr>
        <w:ind w:left="450"/>
      </w:pPr>
      <w:r>
        <w:rPr>
          <w:noProof/>
        </w:rPr>
        <w:lastRenderedPageBreak/>
        <w:drawing>
          <wp:inline distT="0" distB="0" distL="0" distR="0" wp14:anchorId="07E296E4" wp14:editId="1AC36C1E">
            <wp:extent cx="3466866" cy="2014190"/>
            <wp:effectExtent l="19050" t="19050" r="19685"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1360" cy="2022611"/>
                    </a:xfrm>
                    <a:prstGeom prst="rect">
                      <a:avLst/>
                    </a:prstGeom>
                    <a:ln>
                      <a:solidFill>
                        <a:schemeClr val="accent1"/>
                      </a:solidFill>
                    </a:ln>
                  </pic:spPr>
                </pic:pic>
              </a:graphicData>
            </a:graphic>
          </wp:inline>
        </w:drawing>
      </w:r>
    </w:p>
    <w:p w:rsidR="00FB2D91" w:rsidRPr="00D463E9" w:rsidRDefault="00FB2D91" w:rsidP="001B3549">
      <w:pPr>
        <w:pStyle w:val="PenNoteSubNumbered"/>
      </w:pPr>
      <w:r>
        <w:t>We can conclude that Southern California is a good place to pilot our VOIP service based on the number of callers who make calls close to home on their cell phones.</w:t>
      </w:r>
    </w:p>
    <w:p w:rsidR="00E65D96" w:rsidRDefault="00E65D96" w:rsidP="001B3549">
      <w:pPr>
        <w:pStyle w:val="PenNumbered"/>
        <w:numPr>
          <w:ilvl w:val="0"/>
          <w:numId w:val="0"/>
        </w:numPr>
      </w:pPr>
    </w:p>
    <w:p w:rsidR="00C161BF" w:rsidRDefault="001B3549" w:rsidP="00540646">
      <w:pPr>
        <w:pStyle w:val="PenNumbered"/>
        <w:numPr>
          <w:ilvl w:val="0"/>
          <w:numId w:val="0"/>
        </w:numPr>
        <w:sectPr w:rsidR="00C161BF" w:rsidSect="000C5CFB">
          <w:headerReference w:type="default" r:id="rId101"/>
          <w:headerReference w:type="first" r:id="rId102"/>
          <w:pgSz w:w="12240" w:h="15840"/>
          <w:pgMar w:top="1440" w:right="1440" w:bottom="1440" w:left="1440" w:header="634" w:footer="0" w:gutter="0"/>
          <w:cols w:space="720"/>
          <w:titlePg/>
          <w:docGrid w:linePitch="326"/>
        </w:sectPr>
      </w:pPr>
      <w:r>
        <w:t xml:space="preserve">Congratulations, you have now completed the SDR use case! </w:t>
      </w:r>
    </w:p>
    <w:p w:rsidR="00084791" w:rsidRPr="002404E4" w:rsidRDefault="00084791" w:rsidP="00084791">
      <w:pPr>
        <w:pStyle w:val="PenHeadline"/>
        <w:rPr>
          <w:ins w:id="397" w:author="Will Grasmick" w:date="2016-02-25T18:36:00Z"/>
        </w:rPr>
      </w:pPr>
      <w:bookmarkStart w:id="398" w:name="_Toc448237712"/>
      <w:ins w:id="399" w:author="Will Grasmick" w:date="2016-02-25T18:39:00Z">
        <w:r>
          <w:lastRenderedPageBreak/>
          <w:t xml:space="preserve">HBase </w:t>
        </w:r>
      </w:ins>
      <w:ins w:id="400" w:author="Will Grasmick" w:date="2016-02-25T18:36:00Z">
        <w:r>
          <w:t>Customer 360 Use Case</w:t>
        </w:r>
        <w:bookmarkEnd w:id="398"/>
      </w:ins>
    </w:p>
    <w:p w:rsidR="00084791" w:rsidRDefault="00084791" w:rsidP="00084791">
      <w:pPr>
        <w:pStyle w:val="PenHeading4"/>
        <w:rPr>
          <w:ins w:id="401" w:author="Will Grasmick" w:date="2016-02-25T18:36:00Z"/>
        </w:rPr>
      </w:pPr>
      <w:bookmarkStart w:id="402" w:name="_Toc448237713"/>
      <w:ins w:id="403" w:author="Will Grasmick" w:date="2016-02-25T18:36:00Z">
        <w:r>
          <w:t>What is it?</w:t>
        </w:r>
        <w:bookmarkEnd w:id="402"/>
      </w:ins>
    </w:p>
    <w:p w:rsidR="00084791" w:rsidRDefault="00084791" w:rsidP="00084791">
      <w:pPr>
        <w:pStyle w:val="PenBulleted1"/>
        <w:rPr>
          <w:ins w:id="404" w:author="Will Grasmick" w:date="2016-02-25T18:36:00Z"/>
        </w:rPr>
      </w:pPr>
      <w:ins w:id="405" w:author="Will Grasmick" w:date="2016-02-25T18:36:00Z">
        <w:r>
          <w:t>Blending a variety of operational &amp; transactional data sources to create an on-demand analytical view across customer touch points and surface the customer experience.</w:t>
        </w:r>
      </w:ins>
    </w:p>
    <w:p w:rsidR="00084791" w:rsidRDefault="00084791" w:rsidP="00084791">
      <w:pPr>
        <w:pStyle w:val="PenBulleted1"/>
        <w:rPr>
          <w:ins w:id="406" w:author="Will Grasmick" w:date="2016-02-25T18:36:00Z"/>
        </w:rPr>
      </w:pPr>
      <w:ins w:id="407" w:author="Will Grasmick" w:date="2016-02-25T18:36:00Z">
        <w:r>
          <w:t>Providing customer-facing employees and partners with information made available inside everyday line-of-business applications</w:t>
        </w:r>
      </w:ins>
    </w:p>
    <w:p w:rsidR="00084791" w:rsidRPr="00885C86" w:rsidRDefault="00084791" w:rsidP="00084791">
      <w:pPr>
        <w:pStyle w:val="PenBulleted1"/>
        <w:rPr>
          <w:ins w:id="408" w:author="Will Grasmick" w:date="2016-02-25T18:36:00Z"/>
        </w:rPr>
      </w:pPr>
      <w:ins w:id="409" w:author="Will Grasmick" w:date="2016-02-25T18:36:00Z">
        <w:r>
          <w:t>Leverages NoSQL database technologies like HBase that provide flexible storage options for single views of data.</w:t>
        </w:r>
      </w:ins>
    </w:p>
    <w:p w:rsidR="00084791" w:rsidRDefault="00084791" w:rsidP="00084791">
      <w:pPr>
        <w:pStyle w:val="PenHeading4"/>
        <w:rPr>
          <w:ins w:id="410" w:author="Will Grasmick" w:date="2016-02-25T18:36:00Z"/>
        </w:rPr>
      </w:pPr>
      <w:bookmarkStart w:id="411" w:name="_Toc448237714"/>
      <w:ins w:id="412" w:author="Will Grasmick" w:date="2016-02-25T18:36:00Z">
        <w:r>
          <w:t>Why do it?</w:t>
        </w:r>
        <w:bookmarkEnd w:id="411"/>
      </w:ins>
    </w:p>
    <w:p w:rsidR="00084791" w:rsidRDefault="00084791" w:rsidP="00084791">
      <w:pPr>
        <w:pStyle w:val="PenBulleted1"/>
        <w:rPr>
          <w:ins w:id="413" w:author="Will Grasmick" w:date="2016-02-25T18:36:00Z"/>
        </w:rPr>
      </w:pPr>
      <w:ins w:id="414" w:author="Will Grasmick" w:date="2016-02-25T18:36:00Z">
        <w:r>
          <w:t>Provide single customer view to sales &amp; services teams, empowering them to grow upsell/cross-sell revenue</w:t>
        </w:r>
      </w:ins>
    </w:p>
    <w:p w:rsidR="00084791" w:rsidRDefault="00084791" w:rsidP="00084791">
      <w:pPr>
        <w:pStyle w:val="PenBulleted1"/>
        <w:rPr>
          <w:ins w:id="415" w:author="Will Grasmick" w:date="2016-02-25T18:36:00Z"/>
        </w:rPr>
      </w:pPr>
      <w:ins w:id="416" w:author="Will Grasmick" w:date="2016-02-25T18:36:00Z">
        <w:r>
          <w:t>Understand customer perception of your products &amp; services, while decreasing customer churn</w:t>
        </w:r>
      </w:ins>
    </w:p>
    <w:p w:rsidR="00084791" w:rsidRDefault="00084791" w:rsidP="00084791">
      <w:pPr>
        <w:pStyle w:val="PenBulleted1"/>
        <w:rPr>
          <w:ins w:id="417" w:author="Will Grasmick" w:date="2016-02-25T18:36:00Z"/>
        </w:rPr>
      </w:pPr>
      <w:ins w:id="418" w:author="Will Grasmick" w:date="2016-02-25T18:36:00Z">
        <w:r>
          <w:t>Avoid point-to-point integrations with single repository, and fast queries to improve access to metrics</w:t>
        </w:r>
      </w:ins>
    </w:p>
    <w:p w:rsidR="00084791" w:rsidRDefault="00084791" w:rsidP="00084791">
      <w:pPr>
        <w:pStyle w:val="PenBulleted1"/>
        <w:numPr>
          <w:ilvl w:val="0"/>
          <w:numId w:val="0"/>
        </w:numPr>
        <w:ind w:left="288"/>
        <w:rPr>
          <w:ins w:id="419" w:author="Will Grasmick" w:date="2016-02-25T18:36:00Z"/>
        </w:rPr>
      </w:pPr>
    </w:p>
    <w:p w:rsidR="00084791" w:rsidRDefault="00084791" w:rsidP="00084791">
      <w:pPr>
        <w:pStyle w:val="PenBulleted1"/>
        <w:numPr>
          <w:ilvl w:val="0"/>
          <w:numId w:val="0"/>
        </w:numPr>
        <w:ind w:left="288"/>
        <w:rPr>
          <w:ins w:id="420" w:author="Will Grasmick" w:date="2016-02-25T18:36:00Z"/>
        </w:rPr>
      </w:pPr>
      <w:ins w:id="421" w:author="Will Grasmick" w:date="2016-02-25T18:36:00Z">
        <w:r>
          <w:rPr>
            <w:noProof/>
          </w:rPr>
          <w:drawing>
            <wp:inline distT="0" distB="0" distL="0" distR="0" wp14:anchorId="77132EEF" wp14:editId="35FC8AB3">
              <wp:extent cx="3649980" cy="2728039"/>
              <wp:effectExtent l="19050" t="19050" r="26670" b="152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60804" cy="2736129"/>
                      </a:xfrm>
                      <a:prstGeom prst="rect">
                        <a:avLst/>
                      </a:prstGeom>
                      <a:ln>
                        <a:solidFill>
                          <a:schemeClr val="accent1"/>
                        </a:solidFill>
                      </a:ln>
                    </pic:spPr>
                  </pic:pic>
                </a:graphicData>
              </a:graphic>
            </wp:inline>
          </w:drawing>
        </w:r>
      </w:ins>
    </w:p>
    <w:p w:rsidR="00084791" w:rsidRPr="00885C86" w:rsidRDefault="00084791" w:rsidP="00084791">
      <w:pPr>
        <w:pStyle w:val="PenBulleted1"/>
        <w:numPr>
          <w:ilvl w:val="0"/>
          <w:numId w:val="0"/>
        </w:numPr>
        <w:ind w:left="288"/>
        <w:rPr>
          <w:ins w:id="422" w:author="Will Grasmick" w:date="2016-02-25T18:36:00Z"/>
        </w:rPr>
      </w:pPr>
    </w:p>
    <w:p w:rsidR="00084791" w:rsidRDefault="00084791" w:rsidP="00084791">
      <w:pPr>
        <w:pStyle w:val="PenHeading4"/>
        <w:rPr>
          <w:ins w:id="423" w:author="Will Grasmick" w:date="2016-02-25T18:36:00Z"/>
        </w:rPr>
      </w:pPr>
      <w:bookmarkStart w:id="424" w:name="_Toc448237715"/>
      <w:ins w:id="425" w:author="Will Grasmick" w:date="2016-02-25T18:36:00Z">
        <w:r>
          <w:t>Value of Pentaho</w:t>
        </w:r>
        <w:bookmarkEnd w:id="424"/>
      </w:ins>
    </w:p>
    <w:p w:rsidR="00084791" w:rsidRDefault="00084791" w:rsidP="00084791">
      <w:pPr>
        <w:pStyle w:val="PenBulleted1"/>
        <w:rPr>
          <w:ins w:id="426" w:author="Will Grasmick" w:date="2016-02-25T18:36:00Z"/>
        </w:rPr>
      </w:pPr>
      <w:ins w:id="427" w:author="Will Grasmick" w:date="2016-02-25T18:36:00Z">
        <w:r>
          <w:t>Staff savings &amp; productivity: Rapid time to value through drag/drop visual development for big data integration – make big data accessible to all data developers</w:t>
        </w:r>
      </w:ins>
    </w:p>
    <w:p w:rsidR="00084791" w:rsidRDefault="00084791" w:rsidP="00084791">
      <w:pPr>
        <w:pStyle w:val="PenBulleted1"/>
        <w:rPr>
          <w:ins w:id="428" w:author="Will Grasmick" w:date="2016-02-25T18:36:00Z"/>
        </w:rPr>
      </w:pPr>
      <w:ins w:id="429" w:author="Will Grasmick" w:date="2016-02-25T18:36:00Z">
        <w:r>
          <w:t>Operational Intelligence: Ability to embed analytics into actionable line-of-business applications for each relevant customer-facing role</w:t>
        </w:r>
      </w:ins>
    </w:p>
    <w:p w:rsidR="00084791" w:rsidRDefault="00084791" w:rsidP="00084791">
      <w:pPr>
        <w:pStyle w:val="PenBulleted1"/>
        <w:rPr>
          <w:ins w:id="430" w:author="Will Grasmick" w:date="2016-02-25T18:36:00Z"/>
        </w:rPr>
      </w:pPr>
      <w:ins w:id="431" w:author="Will Grasmick" w:date="2016-02-25T18:36:00Z">
        <w:r>
          <w:t>Broad &amp; robust data connectivity: Ability to blend traditional sources &amp; big data</w:t>
        </w:r>
      </w:ins>
    </w:p>
    <w:p w:rsidR="00084791" w:rsidRDefault="00084791" w:rsidP="00084791">
      <w:pPr>
        <w:pStyle w:val="PenBulleted1"/>
        <w:rPr>
          <w:ins w:id="432" w:author="Will Grasmick" w:date="2016-02-25T18:36:00Z"/>
        </w:rPr>
      </w:pPr>
      <w:ins w:id="433" w:author="Will Grasmick" w:date="2016-02-25T18:36:00Z">
        <w:r>
          <w:lastRenderedPageBreak/>
          <w:t>Comprehensive analytics: Visualizations, reports, dashboards, ad hoc analysis provide for all roles</w:t>
        </w:r>
      </w:ins>
    </w:p>
    <w:p w:rsidR="00084791" w:rsidRDefault="00084791" w:rsidP="00084791">
      <w:pPr>
        <w:pStyle w:val="PenHeading4"/>
        <w:rPr>
          <w:ins w:id="434" w:author="Will Grasmick" w:date="2016-02-25T18:36:00Z"/>
        </w:rPr>
      </w:pPr>
      <w:bookmarkStart w:id="435" w:name="_Toc448237716"/>
      <w:ins w:id="436" w:author="Will Grasmick" w:date="2016-02-25T18:36:00Z">
        <w:r>
          <w:t>Pentaho components used in this workshop</w:t>
        </w:r>
        <w:bookmarkEnd w:id="435"/>
      </w:ins>
    </w:p>
    <w:p w:rsidR="00084791" w:rsidRPr="00F86A8C" w:rsidRDefault="00084791" w:rsidP="00084791">
      <w:pPr>
        <w:pStyle w:val="PenNoteTitleNumbered"/>
        <w:rPr>
          <w:ins w:id="437" w:author="Will Grasmick" w:date="2016-02-25T18:36:00Z"/>
        </w:rPr>
      </w:pPr>
      <w:ins w:id="438" w:author="Will Grasmick" w:date="2016-02-25T18:36:00Z">
        <w:r w:rsidRPr="00F86A8C">
          <w:t>Pentaho Data Integration (PDI)</w:t>
        </w:r>
      </w:ins>
    </w:p>
    <w:p w:rsidR="00084791" w:rsidRPr="00F86A8C" w:rsidRDefault="00084791" w:rsidP="00084791">
      <w:pPr>
        <w:pStyle w:val="PenNoteTitleNumbered"/>
        <w:rPr>
          <w:ins w:id="439" w:author="Will Grasmick" w:date="2016-02-25T18:36:00Z"/>
        </w:rPr>
      </w:pPr>
      <w:ins w:id="440" w:author="Will Grasmick" w:date="2016-02-25T18:36:00Z">
        <w:r>
          <w:t>Analyzer</w:t>
        </w:r>
      </w:ins>
    </w:p>
    <w:p w:rsidR="00084791" w:rsidRPr="00F86A8C" w:rsidRDefault="00084791" w:rsidP="00084791">
      <w:pPr>
        <w:pStyle w:val="PenTableBody"/>
        <w:rPr>
          <w:ins w:id="441" w:author="Will Grasmick" w:date="2016-02-25T18:36:00Z"/>
        </w:rPr>
      </w:pPr>
    </w:p>
    <w:p w:rsidR="00084791" w:rsidRDefault="00084791" w:rsidP="00084791">
      <w:pPr>
        <w:pStyle w:val="PenHeading4"/>
        <w:rPr>
          <w:ins w:id="442" w:author="Will Grasmick" w:date="2016-02-25T18:36:00Z"/>
        </w:rPr>
      </w:pPr>
      <w:bookmarkStart w:id="443" w:name="_Toc448237717"/>
      <w:ins w:id="444" w:author="Will Grasmick" w:date="2016-02-25T18:36:00Z">
        <w:r>
          <w:t>What you will accomplish in this workshop</w:t>
        </w:r>
        <w:bookmarkEnd w:id="443"/>
      </w:ins>
    </w:p>
    <w:p w:rsidR="00084791" w:rsidRDefault="00084791" w:rsidP="00084791">
      <w:pPr>
        <w:pStyle w:val="PenBulleted1"/>
        <w:rPr>
          <w:ins w:id="445" w:author="Will Grasmick" w:date="2016-02-25T18:36:00Z"/>
        </w:rPr>
      </w:pPr>
      <w:ins w:id="446" w:author="Will Grasmick" w:date="2016-02-25T18:36:00Z">
        <w:r>
          <w:t>Part 1 – Use PDI to create a single view in HBase (4 exercises)</w:t>
        </w:r>
      </w:ins>
    </w:p>
    <w:p w:rsidR="00084791" w:rsidRDefault="00084791" w:rsidP="00084791">
      <w:pPr>
        <w:pStyle w:val="PenBulleted1"/>
        <w:rPr>
          <w:ins w:id="447" w:author="Will Grasmick" w:date="2016-02-25T18:36:00Z"/>
        </w:rPr>
      </w:pPr>
      <w:ins w:id="448" w:author="Will Grasmick" w:date="2016-02-25T18:36:00Z">
        <w:r>
          <w:t>Part 2 – Visualize data with Analyzer</w:t>
        </w:r>
        <w:r w:rsidRPr="00F86A8C">
          <w:t xml:space="preserve"> </w:t>
        </w:r>
        <w:r>
          <w:t>(3 exercises)</w:t>
        </w:r>
        <w:r>
          <w:br w:type="page"/>
        </w:r>
      </w:ins>
    </w:p>
    <w:p w:rsidR="00084791" w:rsidRDefault="00084791" w:rsidP="00084791">
      <w:pPr>
        <w:pStyle w:val="PenHeading2"/>
        <w:rPr>
          <w:ins w:id="449" w:author="Will Grasmick" w:date="2016-02-25T18:36:00Z"/>
        </w:rPr>
      </w:pPr>
      <w:bookmarkStart w:id="450" w:name="_Toc448237718"/>
      <w:ins w:id="451" w:author="Will Grasmick" w:date="2016-02-25T18:36:00Z">
        <w:r>
          <w:lastRenderedPageBreak/>
          <w:t>Part 1: Use PDI to create a single view in HBase</w:t>
        </w:r>
        <w:bookmarkEnd w:id="450"/>
      </w:ins>
    </w:p>
    <w:p w:rsidR="00084791" w:rsidRDefault="00084791" w:rsidP="00084791">
      <w:pPr>
        <w:pStyle w:val="PenBody"/>
        <w:rPr>
          <w:ins w:id="452" w:author="Will Grasmick" w:date="2016-02-25T18:36:00Z"/>
        </w:rPr>
      </w:pPr>
      <w:ins w:id="453" w:author="Will Grasmick" w:date="2016-02-25T18:36:00Z">
        <w:r>
          <w:t>PDI gives users a graphical user interface to build transformations and jobs that solve complex data integration challenges with HBase.  PDI provides a scalable solution for migrating to HBase with connectors for all types of disparate data for building out a single customer view. PDI leverages the power of the HBase in-memory database for blending and processing data.</w:t>
        </w:r>
      </w:ins>
    </w:p>
    <w:p w:rsidR="00084791" w:rsidRDefault="00084791" w:rsidP="00084791">
      <w:pPr>
        <w:pStyle w:val="PenHeading4"/>
        <w:rPr>
          <w:ins w:id="454" w:author="Will Grasmick" w:date="2016-02-25T18:36:00Z"/>
        </w:rPr>
      </w:pPr>
      <w:bookmarkStart w:id="455" w:name="_Toc448237719"/>
      <w:ins w:id="456" w:author="Will Grasmick" w:date="2016-02-25T18:36:00Z">
        <w:r>
          <w:t>Create the HBase tables</w:t>
        </w:r>
        <w:bookmarkEnd w:id="455"/>
      </w:ins>
    </w:p>
    <w:p w:rsidR="00084791" w:rsidRDefault="00084791" w:rsidP="00084791">
      <w:pPr>
        <w:pStyle w:val="PenHeading5"/>
        <w:rPr>
          <w:ins w:id="457" w:author="Will Grasmick" w:date="2016-02-25T18:36:00Z"/>
          <w:b w:val="0"/>
        </w:rPr>
      </w:pPr>
      <w:ins w:id="458" w:author="Will Grasmick" w:date="2016-02-25T18:36:00Z">
        <w:r>
          <w:rPr>
            <w:b w:val="0"/>
          </w:rPr>
          <w:t>HBase tables must be created via the command line prior to continuing to the exercises.  Each table has a corresponding column family.  Complete the following steps to create the tables to store the HBase data.</w:t>
        </w:r>
      </w:ins>
    </w:p>
    <w:p w:rsidR="00084791" w:rsidRDefault="00084791" w:rsidP="00084791">
      <w:pPr>
        <w:pStyle w:val="PenBody"/>
        <w:numPr>
          <w:ilvl w:val="0"/>
          <w:numId w:val="34"/>
        </w:numPr>
        <w:rPr>
          <w:ins w:id="459" w:author="Will Grasmick" w:date="2016-02-25T18:36:00Z"/>
        </w:rPr>
      </w:pPr>
      <w:ins w:id="460" w:author="Will Grasmick" w:date="2016-02-25T18:36:00Z">
        <w:r>
          <w:t>Launch the Cloudera Control program by clicking the launch menu icon</w:t>
        </w:r>
      </w:ins>
    </w:p>
    <w:p w:rsidR="00084791" w:rsidRDefault="00084791" w:rsidP="00084791">
      <w:pPr>
        <w:pStyle w:val="PenBody"/>
        <w:ind w:left="720"/>
        <w:rPr>
          <w:ins w:id="461" w:author="Will Grasmick" w:date="2016-02-25T18:36:00Z"/>
        </w:rPr>
      </w:pPr>
      <w:ins w:id="462" w:author="Will Grasmick" w:date="2016-02-25T18:36:00Z">
        <w:r>
          <w:rPr>
            <w:noProof/>
          </w:rPr>
          <w:drawing>
            <wp:inline distT="0" distB="0" distL="0" distR="0" wp14:anchorId="3461C2E1" wp14:editId="257E0104">
              <wp:extent cx="4233553" cy="431749"/>
              <wp:effectExtent l="19050" t="19050" r="1460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9802" cy="440545"/>
                      </a:xfrm>
                      <a:prstGeom prst="rect">
                        <a:avLst/>
                      </a:prstGeom>
                      <a:ln>
                        <a:solidFill>
                          <a:schemeClr val="accent1"/>
                        </a:solidFill>
                      </a:ln>
                    </pic:spPr>
                  </pic:pic>
                </a:graphicData>
              </a:graphic>
            </wp:inline>
          </w:drawing>
        </w:r>
      </w:ins>
    </w:p>
    <w:p w:rsidR="00084791" w:rsidRDefault="00084791" w:rsidP="00084791">
      <w:pPr>
        <w:pStyle w:val="PenBody"/>
        <w:numPr>
          <w:ilvl w:val="0"/>
          <w:numId w:val="34"/>
        </w:numPr>
        <w:rPr>
          <w:ins w:id="463" w:author="Will Grasmick" w:date="2016-02-25T18:36:00Z"/>
        </w:rPr>
      </w:pPr>
      <w:ins w:id="464" w:author="Will Grasmick" w:date="2016-02-25T18:36:00Z">
        <w:r>
          <w:t xml:space="preserve">Enter 4 to select and launch the Cloudera shell (follow </w:t>
        </w:r>
      </w:ins>
      <w:r w:rsidR="00F64FF9">
        <w:t>prompts</w:t>
      </w:r>
      <w:ins w:id="465" w:author="Will Grasmick" w:date="2016-02-25T18:36:00Z">
        <w:r>
          <w:t>)</w:t>
        </w:r>
      </w:ins>
    </w:p>
    <w:p w:rsidR="00084791" w:rsidRDefault="00084791" w:rsidP="00084791">
      <w:pPr>
        <w:pStyle w:val="PenBody"/>
        <w:ind w:left="360"/>
        <w:rPr>
          <w:ins w:id="466" w:author="Will Grasmick" w:date="2016-02-25T18:36:00Z"/>
        </w:rPr>
      </w:pPr>
      <w:ins w:id="467" w:author="Will Grasmick" w:date="2016-02-25T18:36:00Z">
        <w:r>
          <w:tab/>
        </w:r>
        <w:r>
          <w:rPr>
            <w:noProof/>
          </w:rPr>
          <w:drawing>
            <wp:inline distT="0" distB="0" distL="0" distR="0" wp14:anchorId="6DF9B0AC" wp14:editId="1EFB957F">
              <wp:extent cx="3331029" cy="2319948"/>
              <wp:effectExtent l="0" t="0" r="317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7651" cy="2338489"/>
                      </a:xfrm>
                      <a:prstGeom prst="rect">
                        <a:avLst/>
                      </a:prstGeom>
                    </pic:spPr>
                  </pic:pic>
                </a:graphicData>
              </a:graphic>
            </wp:inline>
          </w:drawing>
        </w:r>
      </w:ins>
    </w:p>
    <w:p w:rsidR="00084791" w:rsidRDefault="00084791" w:rsidP="00084791">
      <w:pPr>
        <w:pStyle w:val="PenBody"/>
        <w:numPr>
          <w:ilvl w:val="0"/>
          <w:numId w:val="34"/>
        </w:numPr>
        <w:rPr>
          <w:ins w:id="468" w:author="Will Grasmick" w:date="2016-02-25T18:36:00Z"/>
        </w:rPr>
      </w:pPr>
      <w:ins w:id="469" w:author="Will Grasmick" w:date="2016-02-25T18:36:00Z">
        <w:r>
          <w:t>In new terminal, type “</w:t>
        </w:r>
        <w:proofErr w:type="spellStart"/>
        <w:r>
          <w:t>hbase</w:t>
        </w:r>
        <w:proofErr w:type="spellEnd"/>
        <w:r>
          <w:t xml:space="preserve"> shell” and enter the command</w:t>
        </w:r>
      </w:ins>
    </w:p>
    <w:p w:rsidR="00084791" w:rsidRDefault="00084791" w:rsidP="00084791">
      <w:pPr>
        <w:pStyle w:val="PenBody"/>
        <w:numPr>
          <w:ilvl w:val="0"/>
          <w:numId w:val="34"/>
        </w:numPr>
        <w:rPr>
          <w:ins w:id="470" w:author="Will Grasmick" w:date="2016-02-25T18:36:00Z"/>
        </w:rPr>
      </w:pPr>
      <w:ins w:id="471" w:author="Will Grasmick" w:date="2016-02-25T18:36:00Z">
        <w:r>
          <w:t xml:space="preserve">In </w:t>
        </w:r>
        <w:proofErr w:type="spellStart"/>
        <w:r>
          <w:t>hbase</w:t>
        </w:r>
        <w:proofErr w:type="spellEnd"/>
        <w:r>
          <w:t xml:space="preserve"> shell, create the tables and column families by executing the three commands  below</w:t>
        </w:r>
      </w:ins>
    </w:p>
    <w:p w:rsidR="00084791" w:rsidRDefault="00084791" w:rsidP="00084791">
      <w:pPr>
        <w:pStyle w:val="PenBody"/>
        <w:numPr>
          <w:ilvl w:val="1"/>
          <w:numId w:val="34"/>
        </w:numPr>
        <w:rPr>
          <w:ins w:id="472" w:author="Will Grasmick" w:date="2016-02-25T18:36:00Z"/>
        </w:rPr>
      </w:pPr>
      <w:ins w:id="473" w:author="Will Grasmick" w:date="2016-02-25T18:36:00Z">
        <w:r>
          <w:rPr>
            <w:noProof/>
          </w:rPr>
          <w:drawing>
            <wp:inline distT="0" distB="0" distL="0" distR="0" wp14:anchorId="34A2E8E7" wp14:editId="68CDAF7F">
              <wp:extent cx="3484578" cy="170815"/>
              <wp:effectExtent l="0" t="0" r="190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5906" cy="171370"/>
                      </a:xfrm>
                      <a:prstGeom prst="rect">
                        <a:avLst/>
                      </a:prstGeom>
                    </pic:spPr>
                  </pic:pic>
                </a:graphicData>
              </a:graphic>
            </wp:inline>
          </w:drawing>
        </w:r>
      </w:ins>
    </w:p>
    <w:p w:rsidR="00084791" w:rsidRDefault="00084791" w:rsidP="00084791">
      <w:pPr>
        <w:pStyle w:val="PenBody"/>
        <w:numPr>
          <w:ilvl w:val="1"/>
          <w:numId w:val="34"/>
        </w:numPr>
        <w:rPr>
          <w:ins w:id="474" w:author="Will Grasmick" w:date="2016-02-25T18:36:00Z"/>
        </w:rPr>
      </w:pPr>
      <w:ins w:id="475" w:author="Will Grasmick" w:date="2016-02-25T18:36:00Z">
        <w:r>
          <w:rPr>
            <w:noProof/>
          </w:rPr>
          <w:drawing>
            <wp:inline distT="0" distB="0" distL="0" distR="0" wp14:anchorId="35D28337" wp14:editId="680093EB">
              <wp:extent cx="3495238" cy="133333"/>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5238" cy="133333"/>
                      </a:xfrm>
                      <a:prstGeom prst="rect">
                        <a:avLst/>
                      </a:prstGeom>
                    </pic:spPr>
                  </pic:pic>
                </a:graphicData>
              </a:graphic>
            </wp:inline>
          </w:drawing>
        </w:r>
      </w:ins>
    </w:p>
    <w:p w:rsidR="00084791" w:rsidRPr="001B6C7D" w:rsidRDefault="00084791" w:rsidP="00084791">
      <w:pPr>
        <w:pStyle w:val="PenBody"/>
        <w:numPr>
          <w:ilvl w:val="1"/>
          <w:numId w:val="34"/>
        </w:numPr>
        <w:rPr>
          <w:ins w:id="476" w:author="Will Grasmick" w:date="2016-02-25T18:36:00Z"/>
        </w:rPr>
      </w:pPr>
      <w:ins w:id="477" w:author="Will Grasmick" w:date="2016-02-25T18:36:00Z">
        <w:r>
          <w:rPr>
            <w:noProof/>
          </w:rPr>
          <w:drawing>
            <wp:inline distT="0" distB="0" distL="0" distR="0" wp14:anchorId="79378E63" wp14:editId="635E5B02">
              <wp:extent cx="3047619" cy="152381"/>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7619" cy="152381"/>
                      </a:xfrm>
                      <a:prstGeom prst="rect">
                        <a:avLst/>
                      </a:prstGeom>
                    </pic:spPr>
                  </pic:pic>
                </a:graphicData>
              </a:graphic>
            </wp:inline>
          </w:drawing>
        </w:r>
      </w:ins>
    </w:p>
    <w:p w:rsidR="00084791" w:rsidRDefault="00084791" w:rsidP="00084791">
      <w:pPr>
        <w:pStyle w:val="PenHeading5"/>
        <w:rPr>
          <w:ins w:id="478" w:author="Will Grasmick" w:date="2016-02-25T18:36:00Z"/>
        </w:rPr>
      </w:pPr>
      <w:ins w:id="479" w:author="Will Grasmick" w:date="2016-02-25T18:36:00Z">
        <w:r>
          <w:t>PDI Exercise 1: Create a transformation to load customer records to HBase</w:t>
        </w:r>
      </w:ins>
    </w:p>
    <w:p w:rsidR="00084791" w:rsidRDefault="00084791" w:rsidP="00084791">
      <w:pPr>
        <w:pStyle w:val="PenBody"/>
        <w:rPr>
          <w:ins w:id="480" w:author="Will Grasmick" w:date="2016-02-25T18:36:00Z"/>
        </w:rPr>
      </w:pPr>
      <w:ins w:id="481" w:author="Will Grasmick" w:date="2016-02-25T18:36:00Z">
        <w:r>
          <w:lastRenderedPageBreak/>
          <w:t>This first exercise steps you through the process of creating a transformation to load customer master records from a CSV file, calculate the customer age, and then load the results into the HBase customers table.</w:t>
        </w:r>
      </w:ins>
    </w:p>
    <w:p w:rsidR="00084791" w:rsidRDefault="00084791" w:rsidP="00084791">
      <w:pPr>
        <w:pStyle w:val="PenNumbered"/>
        <w:numPr>
          <w:ilvl w:val="0"/>
          <w:numId w:val="5"/>
        </w:numPr>
        <w:tabs>
          <w:tab w:val="left" w:pos="450"/>
        </w:tabs>
        <w:ind w:left="450" w:hanging="450"/>
        <w:rPr>
          <w:ins w:id="482" w:author="Will Grasmick" w:date="2016-02-25T18:36:00Z"/>
        </w:rPr>
      </w:pPr>
      <w:ins w:id="483" w:author="Will Grasmick" w:date="2016-02-25T18:36:00Z">
        <w:r>
          <w:t xml:space="preserve">If PDI is not already open, launch it from the launch menu icon </w:t>
        </w:r>
        <w:r>
          <w:rPr>
            <w:noProof/>
          </w:rPr>
          <w:drawing>
            <wp:inline distT="0" distB="0" distL="0" distR="0" wp14:anchorId="35D63D0F" wp14:editId="76F14069">
              <wp:extent cx="169985" cy="164673"/>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474" cy="167085"/>
                      </a:xfrm>
                      <a:prstGeom prst="rect">
                        <a:avLst/>
                      </a:prstGeom>
                    </pic:spPr>
                  </pic:pic>
                </a:graphicData>
              </a:graphic>
            </wp:inline>
          </w:drawing>
        </w:r>
        <w:r>
          <w:t xml:space="preserve"> at the bottom of your screen.  Click this icon just </w:t>
        </w:r>
        <w:r w:rsidRPr="000B093E">
          <w:rPr>
            <w:i/>
          </w:rPr>
          <w:t>once</w:t>
        </w:r>
        <w:r>
          <w:t xml:space="preserve"> to launch Spoon, the client-based authoring GUI for PDI.  </w:t>
        </w:r>
      </w:ins>
    </w:p>
    <w:p w:rsidR="00084791" w:rsidRDefault="00084791" w:rsidP="00084791">
      <w:pPr>
        <w:pStyle w:val="PenNumbered"/>
        <w:numPr>
          <w:ilvl w:val="0"/>
          <w:numId w:val="0"/>
        </w:numPr>
        <w:ind w:left="450"/>
        <w:rPr>
          <w:ins w:id="484" w:author="Will Grasmick" w:date="2016-02-25T18:36:00Z"/>
        </w:rPr>
      </w:pPr>
      <w:ins w:id="485" w:author="Will Grasmick" w:date="2016-02-25T18:36:00Z">
        <w:r>
          <w:rPr>
            <w:noProof/>
          </w:rPr>
          <w:drawing>
            <wp:inline distT="0" distB="0" distL="0" distR="0" wp14:anchorId="204105CA" wp14:editId="7987E3C8">
              <wp:extent cx="3076575" cy="26670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486" w:author="Will Grasmick" w:date="2016-02-25T18:36:00Z"/>
        </w:rPr>
      </w:pPr>
      <w:ins w:id="487" w:author="Will Grasmick" w:date="2016-02-25T18:36:00Z">
        <w:r>
          <w:t>You will see the PDI splash screen appear while PDI loads.  All open applications appear in the top left section of your screen.  You can see Spoon is open in the following screenshot.</w:t>
        </w:r>
      </w:ins>
    </w:p>
    <w:p w:rsidR="00084791" w:rsidRDefault="00084791" w:rsidP="00084791">
      <w:pPr>
        <w:pStyle w:val="PenNumbered"/>
        <w:numPr>
          <w:ilvl w:val="0"/>
          <w:numId w:val="0"/>
        </w:numPr>
        <w:ind w:left="450"/>
        <w:rPr>
          <w:ins w:id="488" w:author="Will Grasmick" w:date="2016-02-25T18:36:00Z"/>
        </w:rPr>
      </w:pPr>
      <w:ins w:id="489" w:author="Will Grasmick" w:date="2016-02-25T18:36:00Z">
        <w:r>
          <w:rPr>
            <w:noProof/>
          </w:rPr>
          <w:drawing>
            <wp:inline distT="0" distB="0" distL="0" distR="0" wp14:anchorId="6D3A61D8" wp14:editId="73C894C6">
              <wp:extent cx="1706880" cy="600924"/>
              <wp:effectExtent l="19050" t="19050" r="26670" b="279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4694" cy="603675"/>
                      </a:xfrm>
                      <a:prstGeom prst="rect">
                        <a:avLst/>
                      </a:prstGeom>
                      <a:ln>
                        <a:solidFill>
                          <a:schemeClr val="accent1"/>
                        </a:solidFill>
                      </a:ln>
                    </pic:spPr>
                  </pic:pic>
                </a:graphicData>
              </a:graphic>
            </wp:inline>
          </w:drawing>
        </w:r>
      </w:ins>
    </w:p>
    <w:p w:rsidR="00084791" w:rsidRPr="00436438" w:rsidRDefault="00084791" w:rsidP="00084791">
      <w:pPr>
        <w:pStyle w:val="PenNumbered"/>
        <w:ind w:left="450" w:hanging="450"/>
        <w:rPr>
          <w:ins w:id="490" w:author="Will Grasmick" w:date="2016-02-25T18:36:00Z"/>
          <w:rStyle w:val="PenScreenTextChar"/>
          <w:b w:val="0"/>
          <w:color w:val="333E48"/>
        </w:rPr>
      </w:pPr>
      <w:ins w:id="491" w:author="Will Grasmick" w:date="2016-02-25T18:36:00Z">
        <w:r>
          <w:t xml:space="preserve">From the main menu choose </w:t>
        </w:r>
        <w:r w:rsidRPr="00996A46">
          <w:rPr>
            <w:rStyle w:val="PenScreenTextChar"/>
          </w:rPr>
          <w:t>File | New | Transformation</w:t>
        </w:r>
      </w:ins>
    </w:p>
    <w:p w:rsidR="00084791" w:rsidRPr="0091763A" w:rsidRDefault="00084791" w:rsidP="00084791">
      <w:pPr>
        <w:pStyle w:val="PenNumbered"/>
        <w:rPr>
          <w:ins w:id="492" w:author="Will Grasmick" w:date="2016-02-25T18:36:00Z"/>
          <w:rStyle w:val="PenScreenTextChar"/>
          <w:b w:val="0"/>
          <w:color w:val="333E48"/>
        </w:rPr>
      </w:pPr>
      <w:ins w:id="493" w:author="Will Grasmick" w:date="2016-02-25T18:36:00Z">
        <w:r w:rsidRPr="00436438">
          <w:rPr>
            <w:rStyle w:val="PenScreenTextChar"/>
          </w:rPr>
          <w:t>File | Save</w:t>
        </w:r>
        <w:r w:rsidRPr="00B314DB">
          <w:rPr>
            <w:rStyle w:val="PenScreenTextChar"/>
            <w:b w:val="0"/>
            <w:color w:val="333E48"/>
          </w:rPr>
          <w:t xml:space="preserve"> to </w:t>
        </w:r>
      </w:ins>
      <w:r w:rsidR="00F9132D">
        <w:rPr>
          <w:rStyle w:val="PenCodeblockBodyChar"/>
        </w:rPr>
        <w:t>/pentaho/shared_content</w:t>
      </w:r>
      <w:ins w:id="494" w:author="Will Grasmick" w:date="2016-02-25T18:36:00Z">
        <w:r w:rsidRPr="00436438">
          <w:rPr>
            <w:rStyle w:val="PenCodeblockBodyChar"/>
          </w:rPr>
          <w:t>/WorkshopTraining/student_files/</w:t>
        </w:r>
      </w:ins>
      <w:r w:rsidR="00E54ECE">
        <w:rPr>
          <w:rStyle w:val="PenCodeblockBodyChar"/>
        </w:rPr>
        <w:t>03_customer_360_hbase</w:t>
      </w:r>
      <w:ins w:id="495" w:author="Will Grasmick" w:date="2016-02-25T18:36:00Z">
        <w:r w:rsidRPr="00436438">
          <w:rPr>
            <w:rStyle w:val="PenCodeblockBodyChar"/>
          </w:rPr>
          <w:t>/</w:t>
        </w:r>
        <w:r w:rsidRPr="00436438">
          <w:rPr>
            <w:rStyle w:val="PenCodeblockBodyChar"/>
            <w:b/>
          </w:rPr>
          <w:t>t_load_customers.ktr</w:t>
        </w:r>
      </w:ins>
    </w:p>
    <w:p w:rsidR="00084791" w:rsidRPr="00C47E28" w:rsidRDefault="00084791" w:rsidP="00084791">
      <w:pPr>
        <w:pStyle w:val="PenNumberedSubContinued"/>
        <w:rPr>
          <w:ins w:id="496" w:author="Will Grasmick" w:date="2016-02-25T18:36:00Z"/>
        </w:rPr>
      </w:pPr>
    </w:p>
    <w:p w:rsidR="00084791" w:rsidRPr="000E0DCC" w:rsidRDefault="00084791" w:rsidP="00084791">
      <w:pPr>
        <w:pStyle w:val="PenNoteSubNumbered"/>
        <w:rPr>
          <w:ins w:id="497" w:author="Will Grasmick" w:date="2016-02-25T18:36:00Z"/>
          <w:color w:val="1F497D" w:themeColor="text2"/>
        </w:rPr>
      </w:pPr>
      <w:ins w:id="498" w:author="Will Grasmick" w:date="2016-02-25T18:36:00Z">
        <w:r w:rsidRPr="000E0DCC">
          <w:rPr>
            <w:noProof/>
            <w:color w:val="1F497D" w:themeColor="text2"/>
          </w:rPr>
          <w:drawing>
            <wp:anchor distT="0" distB="0" distL="114300" distR="114300" simplePos="0" relativeHeight="251784192" behindDoc="0" locked="0" layoutInCell="1" allowOverlap="1" wp14:anchorId="71007320" wp14:editId="394D94ED">
              <wp:simplePos x="0" y="0"/>
              <wp:positionH relativeFrom="column">
                <wp:posOffset>1287</wp:posOffset>
              </wp:positionH>
              <wp:positionV relativeFrom="paragraph">
                <wp:posOffset>-2574</wp:posOffset>
              </wp:positionV>
              <wp:extent cx="420624" cy="530352"/>
              <wp:effectExtent l="0" t="0" r="0" b="3175"/>
              <wp:wrapSquare wrapText="r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0E0DCC">
          <w:rPr>
            <w:color w:val="1F497D" w:themeColor="text2"/>
          </w:rPr>
          <w:t xml:space="preserve">We need to access </w:t>
        </w:r>
        <w:r>
          <w:rPr>
            <w:color w:val="1F497D" w:themeColor="text2"/>
          </w:rPr>
          <w:t>Customer data</w:t>
        </w:r>
        <w:r w:rsidRPr="000E0DCC">
          <w:rPr>
            <w:color w:val="1F497D" w:themeColor="text2"/>
          </w:rPr>
          <w:t xml:space="preserve"> from within a flat file. The file format is a csv file, so you will access the data by configuring a CSV file input step.</w:t>
        </w:r>
      </w:ins>
    </w:p>
    <w:p w:rsidR="00084791" w:rsidRDefault="00084791" w:rsidP="00084791">
      <w:pPr>
        <w:pStyle w:val="PenNumbered"/>
        <w:numPr>
          <w:ilvl w:val="0"/>
          <w:numId w:val="0"/>
        </w:numPr>
        <w:rPr>
          <w:ins w:id="499" w:author="Will Grasmick" w:date="2016-02-25T18:36:00Z"/>
        </w:rPr>
      </w:pPr>
    </w:p>
    <w:p w:rsidR="00084791" w:rsidRDefault="00084791" w:rsidP="00084791">
      <w:pPr>
        <w:pStyle w:val="PenNumbered"/>
        <w:ind w:left="450" w:hanging="450"/>
        <w:rPr>
          <w:ins w:id="500" w:author="Will Grasmick" w:date="2016-02-25T18:36:00Z"/>
        </w:rPr>
      </w:pPr>
      <w:ins w:id="501" w:author="Will Grasmick" w:date="2016-02-25T18:36:00Z">
        <w:r>
          <w:t xml:space="preserve">From the </w:t>
        </w:r>
        <w:r w:rsidRPr="00996A46">
          <w:rPr>
            <w:rStyle w:val="PenScreenTextChar"/>
          </w:rPr>
          <w:t>Design</w:t>
        </w:r>
        <w:r>
          <w:t xml:space="preserve"> tab on the left, expand the </w:t>
        </w:r>
        <w:r w:rsidRPr="00996A46">
          <w:rPr>
            <w:rStyle w:val="PenScreenTextChar"/>
          </w:rPr>
          <w:t>Input</w:t>
        </w:r>
        <w:r>
          <w:t xml:space="preserve"> folder and drag </w:t>
        </w:r>
        <w:r w:rsidRPr="00996A46">
          <w:rPr>
            <w:rStyle w:val="PenScreenTextChar"/>
          </w:rPr>
          <w:t>CSV file input</w:t>
        </w:r>
        <w:r>
          <w:t xml:space="preserve"> onto the canvas</w:t>
        </w:r>
      </w:ins>
    </w:p>
    <w:p w:rsidR="00084791" w:rsidRDefault="00084791" w:rsidP="00084791">
      <w:pPr>
        <w:pStyle w:val="PenNumbered"/>
        <w:ind w:left="450" w:hanging="450"/>
        <w:rPr>
          <w:ins w:id="502" w:author="Will Grasmick" w:date="2016-02-25T18:36:00Z"/>
        </w:rPr>
      </w:pPr>
      <w:ins w:id="503" w:author="Will Grasmick" w:date="2016-02-25T18:36:00Z">
        <w:r>
          <w:t xml:space="preserve">Double-click on </w:t>
        </w:r>
        <w:r w:rsidRPr="00EF4632">
          <w:rPr>
            <w:rStyle w:val="PenScreenTextChar"/>
          </w:rPr>
          <w:t>CSV file input</w:t>
        </w:r>
        <w:r>
          <w:t xml:space="preserve"> to open its properties</w:t>
        </w:r>
      </w:ins>
    </w:p>
    <w:p w:rsidR="00084791" w:rsidRDefault="00084791" w:rsidP="00084791">
      <w:pPr>
        <w:pStyle w:val="PenNumbered"/>
        <w:ind w:left="450" w:hanging="450"/>
        <w:rPr>
          <w:ins w:id="504" w:author="Will Grasmick" w:date="2016-02-25T18:36:00Z"/>
        </w:rPr>
      </w:pPr>
      <w:ins w:id="505" w:author="Will Grasmick" w:date="2016-02-25T18:36:00Z">
        <w:r>
          <w:t xml:space="preserve">Browse to the directory </w:t>
        </w:r>
      </w:ins>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ins w:id="506" w:author="Will Grasmick" w:date="2016-02-25T18:36:00Z">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ins>
      <w:r w:rsidR="00E54ECE">
        <w:rPr>
          <w:rStyle w:val="PenCodeblockBodyChar"/>
        </w:rPr>
        <w:t>03_customer_360_hbase</w:t>
      </w:r>
      <w:ins w:id="507" w:author="Will Grasmick" w:date="2016-02-25T18:36:00Z">
        <w:r w:rsidRPr="00BF0249">
          <w:rPr>
            <w:rStyle w:val="PenCodeblockBodyChar"/>
          </w:rPr>
          <w:t>/data/</w:t>
        </w:r>
        <w:r>
          <w:rPr>
            <w:rStyle w:val="PenCodeblockBodyChar"/>
          </w:rPr>
          <w:t xml:space="preserve"> </w:t>
        </w:r>
        <w:r>
          <w:t xml:space="preserve">and select </w:t>
        </w:r>
        <w:r>
          <w:rPr>
            <w:rStyle w:val="PenCodeblockBodyChar"/>
          </w:rPr>
          <w:t>customers</w:t>
        </w:r>
        <w:r w:rsidRPr="005C70FE">
          <w:rPr>
            <w:rStyle w:val="PenCodeblockBodyChar"/>
          </w:rPr>
          <w:t>.csv</w:t>
        </w:r>
        <w:r>
          <w:t>.</w:t>
        </w:r>
      </w:ins>
    </w:p>
    <w:p w:rsidR="00084791" w:rsidRDefault="00084791" w:rsidP="00084791">
      <w:pPr>
        <w:pStyle w:val="PenNumbered"/>
        <w:ind w:left="450" w:hanging="450"/>
        <w:rPr>
          <w:ins w:id="508" w:author="Will Grasmick" w:date="2016-02-25T18:36:00Z"/>
        </w:rPr>
      </w:pPr>
      <w:ins w:id="509" w:author="Will Grasmick" w:date="2016-02-25T18:36:00Z">
        <w:r>
          <w:t xml:space="preserve">In </w:t>
        </w:r>
        <w:r w:rsidRPr="00436438">
          <w:rPr>
            <w:rStyle w:val="PenScreenTextChar"/>
          </w:rPr>
          <w:t>The row number field name (optional)</w:t>
        </w:r>
        <w:r>
          <w:t xml:space="preserve"> type </w:t>
        </w:r>
        <w:proofErr w:type="spellStart"/>
        <w:r w:rsidRPr="00436438">
          <w:rPr>
            <w:rStyle w:val="PenCodeLine"/>
          </w:rPr>
          <w:t>hbase_id</w:t>
        </w:r>
        <w:proofErr w:type="spellEnd"/>
      </w:ins>
    </w:p>
    <w:p w:rsidR="00084791" w:rsidRDefault="00084791" w:rsidP="00084791">
      <w:pPr>
        <w:pStyle w:val="PenNumbered"/>
        <w:ind w:left="450" w:hanging="450"/>
        <w:rPr>
          <w:ins w:id="510" w:author="Will Grasmick" w:date="2016-02-25T18:36:00Z"/>
        </w:rPr>
      </w:pPr>
      <w:ins w:id="511" w:author="Will Grasmick" w:date="2016-02-25T18:36:00Z">
        <w:r>
          <w:t xml:space="preserve">Click the </w:t>
        </w:r>
        <w:r w:rsidRPr="00EF4632">
          <w:rPr>
            <w:rStyle w:val="PenScreenTextChar"/>
          </w:rPr>
          <w:t>Get Fields</w:t>
        </w:r>
        <w:r>
          <w:t xml:space="preserve"> button at the bottom and enter </w:t>
        </w:r>
        <w:r w:rsidRPr="00EF4632">
          <w:rPr>
            <w:rStyle w:val="PenCodeblockBodyChar"/>
          </w:rPr>
          <w:t>50,000</w:t>
        </w:r>
        <w:r>
          <w:t xml:space="preserve"> for the </w:t>
        </w:r>
        <w:r w:rsidRPr="00EF4632">
          <w:rPr>
            <w:rStyle w:val="PenScreenTextChar"/>
          </w:rPr>
          <w:t>Sample Size</w:t>
        </w:r>
        <w:r>
          <w:t xml:space="preserve">. </w:t>
        </w:r>
      </w:ins>
    </w:p>
    <w:p w:rsidR="00084791" w:rsidRDefault="00084791" w:rsidP="00084791">
      <w:pPr>
        <w:pStyle w:val="PenNumbered"/>
        <w:ind w:left="450" w:hanging="450"/>
        <w:rPr>
          <w:ins w:id="512" w:author="Will Grasmick" w:date="2016-02-25T18:36:00Z"/>
        </w:rPr>
      </w:pPr>
      <w:ins w:id="513" w:author="Will Grasmick" w:date="2016-02-25T18:36:00Z">
        <w:r>
          <w:t xml:space="preserve">Once the scan is finished, click </w:t>
        </w:r>
        <w:r w:rsidRPr="00EF4632">
          <w:rPr>
            <w:rStyle w:val="PenScreenTextChar"/>
          </w:rPr>
          <w:t>Close</w:t>
        </w:r>
        <w:r>
          <w:t xml:space="preserve"> to close the scan results.</w:t>
        </w:r>
      </w:ins>
    </w:p>
    <w:p w:rsidR="00084791" w:rsidRDefault="00084791" w:rsidP="00084791">
      <w:pPr>
        <w:pStyle w:val="PenNumbered"/>
        <w:ind w:left="450" w:hanging="450"/>
        <w:rPr>
          <w:ins w:id="514" w:author="Will Grasmick" w:date="2016-02-25T18:36:00Z"/>
        </w:rPr>
      </w:pPr>
      <w:ins w:id="515" w:author="Will Grasmick" w:date="2016-02-25T18:36:00Z">
        <w:r>
          <w:t xml:space="preserve">Trim any possible source data character spaces by setting </w:t>
        </w:r>
        <w:r w:rsidRPr="00EF4632">
          <w:rPr>
            <w:rStyle w:val="PenScreenTextChar"/>
          </w:rPr>
          <w:t>Trim Type</w:t>
        </w:r>
        <w:r>
          <w:t xml:space="preserve"> to </w:t>
        </w:r>
        <w:r w:rsidRPr="00EF4632">
          <w:rPr>
            <w:rStyle w:val="PenCodeblockBodyChar"/>
          </w:rPr>
          <w:t>both</w:t>
        </w:r>
        <w:r>
          <w:t xml:space="preserve"> for every field.</w:t>
        </w:r>
      </w:ins>
    </w:p>
    <w:p w:rsidR="00084791" w:rsidRDefault="00084791" w:rsidP="00084791">
      <w:pPr>
        <w:pStyle w:val="PenNumbered"/>
        <w:numPr>
          <w:ilvl w:val="0"/>
          <w:numId w:val="0"/>
        </w:numPr>
        <w:ind w:left="450"/>
        <w:rPr>
          <w:ins w:id="516" w:author="Will Grasmick" w:date="2016-02-25T18:36:00Z"/>
        </w:rPr>
      </w:pPr>
      <w:ins w:id="517" w:author="Will Grasmick" w:date="2016-02-25T18:36:00Z">
        <w:r>
          <w:lastRenderedPageBreak/>
          <w:t xml:space="preserve">Click the </w:t>
        </w:r>
        <w:r w:rsidRPr="00EF4632">
          <w:rPr>
            <w:rStyle w:val="PenScreenTextChar"/>
          </w:rPr>
          <w:t>Preview</w:t>
        </w:r>
        <w:r>
          <w:t xml:space="preserve"> button to preview the data and then click </w:t>
        </w:r>
        <w:r w:rsidRPr="00EF4632">
          <w:rPr>
            <w:rStyle w:val="PenScreenTextChar"/>
          </w:rPr>
          <w:t>Close</w:t>
        </w:r>
        <w:r>
          <w:t>.  Your CSV Input dialog box should match the following image:</w:t>
        </w:r>
        <w:r w:rsidRPr="00510D7B">
          <w:rPr>
            <w:noProof/>
          </w:rPr>
          <w:t xml:space="preserve"> </w:t>
        </w:r>
        <w:r>
          <w:rPr>
            <w:noProof/>
          </w:rPr>
          <w:drawing>
            <wp:inline distT="0" distB="0" distL="0" distR="0" wp14:anchorId="70571D23" wp14:editId="5905CE23">
              <wp:extent cx="4892634" cy="286971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8141" cy="2872948"/>
                      </a:xfrm>
                      <a:prstGeom prst="rect">
                        <a:avLst/>
                      </a:prstGeom>
                    </pic:spPr>
                  </pic:pic>
                </a:graphicData>
              </a:graphic>
            </wp:inline>
          </w:drawing>
        </w:r>
      </w:ins>
    </w:p>
    <w:p w:rsidR="00084791" w:rsidRDefault="00084791" w:rsidP="00084791">
      <w:pPr>
        <w:pStyle w:val="PenNumbered"/>
        <w:ind w:left="450" w:hanging="450"/>
        <w:rPr>
          <w:ins w:id="518" w:author="Will Grasmick" w:date="2016-02-25T18:36:00Z"/>
        </w:rPr>
      </w:pPr>
      <w:ins w:id="519" w:author="Will Grasmick" w:date="2016-02-25T18:36:00Z">
        <w:r>
          <w:t xml:space="preserve">Click </w:t>
        </w:r>
        <w:r w:rsidRPr="00EF4632">
          <w:rPr>
            <w:rStyle w:val="PenScreenTextChar"/>
          </w:rPr>
          <w:t>OK</w:t>
        </w:r>
        <w:r>
          <w:t xml:space="preserve"> to return to the canvas.</w:t>
        </w:r>
      </w:ins>
    </w:p>
    <w:p w:rsidR="00084791" w:rsidRDefault="00084791" w:rsidP="00084791">
      <w:pPr>
        <w:pStyle w:val="PenNumbered"/>
        <w:numPr>
          <w:ilvl w:val="0"/>
          <w:numId w:val="0"/>
        </w:numPr>
        <w:ind w:left="450"/>
        <w:rPr>
          <w:ins w:id="520" w:author="Will Grasmick" w:date="2016-02-25T18:36:00Z"/>
        </w:rPr>
      </w:pPr>
    </w:p>
    <w:p w:rsidR="00084791" w:rsidRPr="000E0DCC" w:rsidRDefault="00084791" w:rsidP="00084791">
      <w:pPr>
        <w:pStyle w:val="PenNoteSubNumbered"/>
        <w:rPr>
          <w:ins w:id="521" w:author="Will Grasmick" w:date="2016-02-25T18:36:00Z"/>
          <w:color w:val="1F497D" w:themeColor="text2"/>
        </w:rPr>
      </w:pPr>
      <w:ins w:id="522" w:author="Will Grasmick" w:date="2016-02-25T18:36:00Z">
        <w:r w:rsidRPr="000E0DCC">
          <w:rPr>
            <w:noProof/>
            <w:color w:val="1F497D" w:themeColor="text2"/>
          </w:rPr>
          <w:drawing>
            <wp:anchor distT="0" distB="0" distL="114300" distR="114300" simplePos="0" relativeHeight="251785216" behindDoc="0" locked="0" layoutInCell="1" allowOverlap="1" wp14:anchorId="4EC1E975" wp14:editId="0026180E">
              <wp:simplePos x="0" y="0"/>
              <wp:positionH relativeFrom="column">
                <wp:posOffset>1287</wp:posOffset>
              </wp:positionH>
              <wp:positionV relativeFrom="paragraph">
                <wp:posOffset>-2574</wp:posOffset>
              </wp:positionV>
              <wp:extent cx="420624" cy="530352"/>
              <wp:effectExtent l="0" t="0" r="0" b="3175"/>
              <wp:wrapSquare wrapText="r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 xml:space="preserve">To calculate the age of the customer, we need to know the current year and the year in which the customer was born. But to calculate the current year, we need to know the current date. We will use the </w:t>
        </w:r>
        <w:r w:rsidRPr="0091763A">
          <w:rPr>
            <w:b/>
            <w:color w:val="1F497D" w:themeColor="text2"/>
          </w:rPr>
          <w:t>Get System Info</w:t>
        </w:r>
        <w:r>
          <w:rPr>
            <w:color w:val="1F497D" w:themeColor="text2"/>
          </w:rPr>
          <w:t xml:space="preserve"> step to learn the current date.</w:t>
        </w:r>
      </w:ins>
    </w:p>
    <w:p w:rsidR="00084791" w:rsidRDefault="00084791" w:rsidP="00084791">
      <w:pPr>
        <w:pStyle w:val="PenNumbered"/>
        <w:numPr>
          <w:ilvl w:val="0"/>
          <w:numId w:val="0"/>
        </w:numPr>
        <w:ind w:left="450"/>
        <w:rPr>
          <w:ins w:id="523" w:author="Will Grasmick" w:date="2016-02-25T18:36:00Z"/>
        </w:rPr>
      </w:pPr>
    </w:p>
    <w:p w:rsidR="00084791" w:rsidRDefault="00084791" w:rsidP="00084791">
      <w:pPr>
        <w:pStyle w:val="PenNumbered"/>
        <w:ind w:left="450" w:hanging="450"/>
        <w:rPr>
          <w:ins w:id="524" w:author="Will Grasmick" w:date="2016-02-25T18:36:00Z"/>
        </w:rPr>
      </w:pPr>
      <w:ins w:id="525" w:author="Will Grasmick" w:date="2016-02-25T18:36:00Z">
        <w:r>
          <w:t xml:space="preserve">From the </w:t>
        </w:r>
        <w:r w:rsidRPr="00EF4632">
          <w:rPr>
            <w:rStyle w:val="PenScreenTextChar"/>
          </w:rPr>
          <w:t>Design</w:t>
        </w:r>
        <w:r>
          <w:t xml:space="preserve"> tab on the left, expand the </w:t>
        </w:r>
        <w:r>
          <w:rPr>
            <w:rStyle w:val="PenScreenTextChar"/>
          </w:rPr>
          <w:t>Input</w:t>
        </w:r>
        <w:r>
          <w:t xml:space="preserve"> folder and drag </w:t>
        </w:r>
        <w:r>
          <w:rPr>
            <w:rStyle w:val="PenScreenTextChar"/>
          </w:rPr>
          <w:t>Get System Info</w:t>
        </w:r>
        <w:r>
          <w:t xml:space="preserve"> onto the canvas.</w:t>
        </w:r>
      </w:ins>
    </w:p>
    <w:p w:rsidR="00084791" w:rsidRDefault="00084791" w:rsidP="00084791">
      <w:pPr>
        <w:pStyle w:val="PenNumbered"/>
        <w:ind w:left="450" w:hanging="450"/>
        <w:rPr>
          <w:ins w:id="526" w:author="Will Grasmick" w:date="2016-02-25T18:36:00Z"/>
        </w:rPr>
      </w:pPr>
      <w:ins w:id="527" w:author="Will Grasmick" w:date="2016-02-25T18:36:00Z">
        <w:r>
          <w:t xml:space="preserve">Double-click on </w:t>
        </w:r>
        <w:r>
          <w:rPr>
            <w:rStyle w:val="PenScreenTextChar"/>
          </w:rPr>
          <w:t>Get System Info</w:t>
        </w:r>
        <w:r>
          <w:t xml:space="preserve"> step to open its properties.  </w:t>
        </w:r>
      </w:ins>
    </w:p>
    <w:p w:rsidR="00084791" w:rsidRPr="005E3FE5" w:rsidRDefault="00084791" w:rsidP="00084791">
      <w:pPr>
        <w:pStyle w:val="PenNumbered"/>
        <w:ind w:left="450" w:hanging="450"/>
        <w:rPr>
          <w:ins w:id="528" w:author="Will Grasmick" w:date="2016-02-25T18:36:00Z"/>
          <w:rStyle w:val="PenCodeLine"/>
          <w:rFonts w:ascii="Open Sans" w:hAnsi="Open Sans"/>
          <w:bCs w:val="0"/>
          <w:color w:val="333E48"/>
        </w:rPr>
      </w:pPr>
      <w:ins w:id="529" w:author="Will Grasmick" w:date="2016-02-25T18:36:00Z">
        <w:r>
          <w:t xml:space="preserve">In the </w:t>
        </w:r>
        <w:r w:rsidRPr="005E3FE5">
          <w:rPr>
            <w:rStyle w:val="PenScreenTextChar"/>
          </w:rPr>
          <w:t>Name</w:t>
        </w:r>
        <w:r>
          <w:t xml:space="preserve"> field type </w:t>
        </w:r>
        <w:proofErr w:type="spellStart"/>
        <w:r w:rsidRPr="005E3FE5">
          <w:rPr>
            <w:rStyle w:val="PenCodeLine"/>
          </w:rPr>
          <w:t>current_date</w:t>
        </w:r>
        <w:proofErr w:type="spellEnd"/>
      </w:ins>
    </w:p>
    <w:p w:rsidR="00084791" w:rsidRPr="005E3FE5" w:rsidRDefault="00084791" w:rsidP="00084791">
      <w:pPr>
        <w:pStyle w:val="PenNumbered"/>
        <w:ind w:left="450" w:hanging="450"/>
        <w:rPr>
          <w:ins w:id="530" w:author="Will Grasmick" w:date="2016-02-25T18:36:00Z"/>
          <w:rStyle w:val="PenCodeLine"/>
          <w:rFonts w:ascii="Open Sans" w:hAnsi="Open Sans"/>
          <w:bCs w:val="0"/>
          <w:color w:val="333E48"/>
        </w:rPr>
      </w:pPr>
      <w:ins w:id="531" w:author="Will Grasmick" w:date="2016-02-25T18:36:00Z">
        <w:r>
          <w:t xml:space="preserve">In the </w:t>
        </w:r>
        <w:r w:rsidRPr="005E3FE5">
          <w:rPr>
            <w:rStyle w:val="PenScreenTextChar"/>
          </w:rPr>
          <w:t>Type</w:t>
        </w:r>
        <w:r>
          <w:t xml:space="preserve"> field, select from the drop-down menu, </w:t>
        </w:r>
        <w:r w:rsidRPr="005E3FE5">
          <w:rPr>
            <w:rStyle w:val="PenCodeLine"/>
          </w:rPr>
          <w:t>system date (variable)</w:t>
        </w:r>
      </w:ins>
    </w:p>
    <w:p w:rsidR="00084791" w:rsidRDefault="00084791" w:rsidP="00084791">
      <w:pPr>
        <w:pStyle w:val="PenNumbered"/>
        <w:ind w:left="450" w:hanging="450"/>
        <w:rPr>
          <w:ins w:id="532" w:author="Will Grasmick" w:date="2016-02-25T18:36:00Z"/>
        </w:rPr>
      </w:pPr>
      <w:ins w:id="533" w:author="Will Grasmick" w:date="2016-02-25T18:36:00Z">
        <w:r>
          <w:t xml:space="preserve">Click </w:t>
        </w:r>
        <w:r w:rsidRPr="00EF4632">
          <w:rPr>
            <w:rStyle w:val="PenScreenTextChar"/>
          </w:rPr>
          <w:t>OK</w:t>
        </w:r>
        <w:r>
          <w:t xml:space="preserve"> to return to the canvas.</w:t>
        </w:r>
      </w:ins>
    </w:p>
    <w:p w:rsidR="00084791" w:rsidRDefault="00084791" w:rsidP="00084791">
      <w:pPr>
        <w:pStyle w:val="PenNumbered"/>
        <w:ind w:left="450" w:hanging="450"/>
        <w:rPr>
          <w:ins w:id="534" w:author="Will Grasmick" w:date="2016-02-25T18:36:00Z"/>
        </w:rPr>
      </w:pPr>
      <w:ins w:id="535" w:author="Will Grasmick" w:date="2016-02-25T18:36:00Z">
        <w:r>
          <w:t xml:space="preserve">To draw a hop between two steps, shift-click the </w:t>
        </w:r>
        <w:r w:rsidRPr="00EF4632">
          <w:rPr>
            <w:rStyle w:val="PenScreenTextChar"/>
          </w:rPr>
          <w:t>CSV file input</w:t>
        </w:r>
        <w:r>
          <w:t xml:space="preserve"> step and while holding down your mouse key, drag a </w:t>
        </w:r>
        <w:r w:rsidRPr="00EF4632">
          <w:rPr>
            <w:rStyle w:val="PenBodyChar"/>
            <w:b/>
            <w:bCs/>
          </w:rPr>
          <w:t>hop</w:t>
        </w:r>
        <w:r>
          <w:t xml:space="preserve"> over to the </w:t>
        </w:r>
        <w:r>
          <w:rPr>
            <w:rStyle w:val="PenScreenTextChar"/>
          </w:rPr>
          <w:t>Get System Info</w:t>
        </w:r>
        <w:r>
          <w:t xml:space="preserve"> step.  When prompted, select </w:t>
        </w:r>
        <w:r w:rsidRPr="00EF4632">
          <w:rPr>
            <w:rStyle w:val="PenScreenTextChar"/>
          </w:rPr>
          <w:t>Main output of step</w:t>
        </w:r>
        <w:r>
          <w:t>.</w:t>
        </w:r>
      </w:ins>
    </w:p>
    <w:p w:rsidR="00084791" w:rsidRDefault="00084791" w:rsidP="00084791">
      <w:pPr>
        <w:pStyle w:val="PenNumbered"/>
        <w:numPr>
          <w:ilvl w:val="0"/>
          <w:numId w:val="0"/>
        </w:numPr>
        <w:ind w:left="450"/>
        <w:rPr>
          <w:ins w:id="536" w:author="Will Grasmick" w:date="2016-02-25T18:36:00Z"/>
        </w:rPr>
      </w:pPr>
    </w:p>
    <w:p w:rsidR="00084791" w:rsidRPr="0091763A" w:rsidRDefault="00084791" w:rsidP="00084791">
      <w:pPr>
        <w:pStyle w:val="PenNoteSubNumbered"/>
        <w:rPr>
          <w:ins w:id="537" w:author="Will Grasmick" w:date="2016-02-25T18:36:00Z"/>
          <w:color w:val="1F497D" w:themeColor="text2"/>
        </w:rPr>
      </w:pPr>
      <w:ins w:id="538" w:author="Will Grasmick" w:date="2016-02-25T18:36:00Z">
        <w:r w:rsidRPr="0091763A">
          <w:rPr>
            <w:noProof/>
            <w:color w:val="1F497D" w:themeColor="text2"/>
          </w:rPr>
          <w:drawing>
            <wp:anchor distT="0" distB="0" distL="114300" distR="114300" simplePos="0" relativeHeight="251786240" behindDoc="0" locked="0" layoutInCell="1" allowOverlap="1" wp14:anchorId="50758FCD" wp14:editId="491A8696">
              <wp:simplePos x="0" y="0"/>
              <wp:positionH relativeFrom="column">
                <wp:posOffset>1287</wp:posOffset>
              </wp:positionH>
              <wp:positionV relativeFrom="paragraph">
                <wp:posOffset>-2574</wp:posOffset>
              </wp:positionV>
              <wp:extent cx="420624" cy="530352"/>
              <wp:effectExtent l="0" t="0" r="0" b="3175"/>
              <wp:wrapSquare wrapText="r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Now that we have the </w:t>
        </w:r>
        <w:r>
          <w:rPr>
            <w:color w:val="1F497D" w:themeColor="text2"/>
          </w:rPr>
          <w:t>current date, we need to derive</w:t>
        </w:r>
        <w:r w:rsidRPr="0091763A">
          <w:rPr>
            <w:color w:val="1F497D" w:themeColor="text2"/>
          </w:rPr>
          <w:t xml:space="preserve"> the current year from t</w:t>
        </w:r>
        <w:r>
          <w:rPr>
            <w:color w:val="1F497D" w:themeColor="text2"/>
          </w:rPr>
          <w:t>he date. And we need to know the year in which the customer was born, which is based on the customer date of birth.  With both years in hand, we can calculate the age of the customer. All of these calculations can be performed w</w:t>
        </w:r>
        <w:r w:rsidRPr="0091763A">
          <w:rPr>
            <w:color w:val="1F497D" w:themeColor="text2"/>
          </w:rPr>
          <w:t xml:space="preserve">ith the </w:t>
        </w:r>
        <w:r w:rsidRPr="0091763A">
          <w:rPr>
            <w:b/>
            <w:color w:val="1F497D" w:themeColor="text2"/>
          </w:rPr>
          <w:t>Calculator</w:t>
        </w:r>
        <w:r w:rsidRPr="0091763A">
          <w:rPr>
            <w:color w:val="1F497D" w:themeColor="text2"/>
          </w:rPr>
          <w:t xml:space="preserve"> step.</w:t>
        </w:r>
      </w:ins>
    </w:p>
    <w:p w:rsidR="00084791" w:rsidRDefault="00084791" w:rsidP="00084791">
      <w:pPr>
        <w:pStyle w:val="PenNumbered"/>
        <w:numPr>
          <w:ilvl w:val="0"/>
          <w:numId w:val="0"/>
        </w:numPr>
        <w:ind w:left="288" w:hanging="288"/>
        <w:rPr>
          <w:ins w:id="539" w:author="Will Grasmick" w:date="2016-02-25T18:36:00Z"/>
        </w:rPr>
      </w:pPr>
    </w:p>
    <w:p w:rsidR="00084791" w:rsidRDefault="00084791" w:rsidP="00084791">
      <w:pPr>
        <w:pStyle w:val="PenNumbered"/>
        <w:numPr>
          <w:ilvl w:val="0"/>
          <w:numId w:val="0"/>
        </w:numPr>
        <w:ind w:left="288" w:hanging="288"/>
        <w:rPr>
          <w:ins w:id="540" w:author="Will Grasmick" w:date="2016-02-25T18:36:00Z"/>
        </w:rPr>
      </w:pPr>
    </w:p>
    <w:p w:rsidR="00084791" w:rsidRDefault="00084791" w:rsidP="00084791">
      <w:pPr>
        <w:pStyle w:val="PenNumbered"/>
        <w:ind w:left="450" w:hanging="450"/>
        <w:rPr>
          <w:ins w:id="541" w:author="Will Grasmick" w:date="2016-02-25T18:36:00Z"/>
        </w:rPr>
      </w:pPr>
      <w:ins w:id="542" w:author="Will Grasmick" w:date="2016-02-25T18:36:00Z">
        <w:r>
          <w:lastRenderedPageBreak/>
          <w:t xml:space="preserve">From the </w:t>
        </w:r>
        <w:r w:rsidRPr="00EF4632">
          <w:rPr>
            <w:rStyle w:val="PenScreenTextChar"/>
          </w:rPr>
          <w:t>Design</w:t>
        </w:r>
        <w:r>
          <w:t xml:space="preserve"> tab on the left, expand the </w:t>
        </w:r>
        <w:r>
          <w:rPr>
            <w:rStyle w:val="PenScreenTextChar"/>
          </w:rPr>
          <w:t>Transform</w:t>
        </w:r>
        <w:r>
          <w:t xml:space="preserve"> folder and drag the </w:t>
        </w:r>
        <w:r>
          <w:rPr>
            <w:rStyle w:val="PenScreenTextChar"/>
          </w:rPr>
          <w:t>Calculator</w:t>
        </w:r>
        <w:r>
          <w:t xml:space="preserve"> step onto the canvas.</w:t>
        </w:r>
      </w:ins>
    </w:p>
    <w:p w:rsidR="00084791" w:rsidRDefault="00084791" w:rsidP="00084791">
      <w:pPr>
        <w:pStyle w:val="PenNumbered"/>
        <w:ind w:left="450" w:hanging="450"/>
        <w:rPr>
          <w:ins w:id="543" w:author="Will Grasmick" w:date="2016-02-25T18:36:00Z"/>
        </w:rPr>
      </w:pPr>
      <w:ins w:id="544" w:author="Will Grasmick" w:date="2016-02-25T18:36:00Z">
        <w:r>
          <w:t xml:space="preserve">Draw a hop between the </w:t>
        </w:r>
        <w:r w:rsidRPr="005E3FE5">
          <w:rPr>
            <w:rStyle w:val="PenScreenTextChar"/>
          </w:rPr>
          <w:t>Get System Info</w:t>
        </w:r>
        <w:r>
          <w:t xml:space="preserve"> and </w:t>
        </w:r>
        <w:r w:rsidRPr="005E3FE5">
          <w:rPr>
            <w:rStyle w:val="PenScreenTextChar"/>
          </w:rPr>
          <w:t xml:space="preserve">Calculator </w:t>
        </w:r>
        <w:r w:rsidRPr="005E3FE5">
          <w:t>steps</w:t>
        </w:r>
        <w:r>
          <w:t>.</w:t>
        </w:r>
      </w:ins>
    </w:p>
    <w:p w:rsidR="00084791" w:rsidRDefault="00084791" w:rsidP="00084791">
      <w:pPr>
        <w:pStyle w:val="PenNumbered"/>
        <w:ind w:left="450" w:hanging="450"/>
        <w:rPr>
          <w:ins w:id="545" w:author="Will Grasmick" w:date="2016-02-25T18:36:00Z"/>
        </w:rPr>
      </w:pPr>
      <w:ins w:id="546" w:author="Will Grasmick" w:date="2016-02-25T18:36:00Z">
        <w:r>
          <w:t xml:space="preserve">Double-click on </w:t>
        </w:r>
        <w:r>
          <w:rPr>
            <w:rStyle w:val="PenScreenTextChar"/>
          </w:rPr>
          <w:t>Calculator</w:t>
        </w:r>
        <w:r>
          <w:t xml:space="preserve"> step to open its properties.  </w:t>
        </w:r>
      </w:ins>
    </w:p>
    <w:p w:rsidR="00084791" w:rsidRPr="005E3FE5" w:rsidRDefault="00084791" w:rsidP="00084791">
      <w:pPr>
        <w:pStyle w:val="PenNumbered"/>
        <w:ind w:left="450" w:hanging="450"/>
        <w:rPr>
          <w:ins w:id="547" w:author="Will Grasmick" w:date="2016-02-25T18:36:00Z"/>
          <w:rStyle w:val="PenCodeLine"/>
          <w:rFonts w:ascii="Open Sans" w:hAnsi="Open Sans"/>
          <w:bCs w:val="0"/>
          <w:color w:val="333E48"/>
        </w:rPr>
      </w:pPr>
      <w:ins w:id="548" w:author="Will Grasmick" w:date="2016-02-25T18:36:00Z">
        <w:r>
          <w:t xml:space="preserve">In the </w:t>
        </w:r>
        <w:r>
          <w:rPr>
            <w:rStyle w:val="PenScreenTextChar"/>
          </w:rPr>
          <w:t>Step n</w:t>
        </w:r>
        <w:r w:rsidRPr="005E3FE5">
          <w:rPr>
            <w:rStyle w:val="PenScreenTextChar"/>
          </w:rPr>
          <w:t>ame</w:t>
        </w:r>
        <w:r>
          <w:t xml:space="preserve"> box type </w:t>
        </w:r>
        <w:r>
          <w:rPr>
            <w:rStyle w:val="PenCodeLine"/>
          </w:rPr>
          <w:t>Calculate age</w:t>
        </w:r>
      </w:ins>
    </w:p>
    <w:p w:rsidR="00084791" w:rsidRDefault="00084791" w:rsidP="00084791">
      <w:pPr>
        <w:pStyle w:val="PenNumbered"/>
        <w:ind w:left="450" w:hanging="450"/>
        <w:rPr>
          <w:ins w:id="549" w:author="Will Grasmick" w:date="2016-02-25T18:36:00Z"/>
        </w:rPr>
      </w:pPr>
      <w:ins w:id="550" w:author="Will Grasmick" w:date="2016-02-25T18:36:00Z">
        <w:r>
          <w:t xml:space="preserve">Follow these steps to create the first year of birth calculation: In the </w:t>
        </w:r>
        <w:r w:rsidRPr="005E3FE5">
          <w:rPr>
            <w:rStyle w:val="PenScreenTextChar"/>
          </w:rPr>
          <w:t>New Field</w:t>
        </w:r>
        <w:r>
          <w:t xml:space="preserve"> column type </w:t>
        </w:r>
        <w:proofErr w:type="spellStart"/>
        <w:r w:rsidRPr="005E3FE5">
          <w:rPr>
            <w:rStyle w:val="PenCodeLine"/>
          </w:rPr>
          <w:t>yob</w:t>
        </w:r>
        <w:proofErr w:type="spellEnd"/>
        <w:r>
          <w:t xml:space="preserve">, in the </w:t>
        </w:r>
        <w:r w:rsidRPr="005E3FE5">
          <w:rPr>
            <w:rStyle w:val="PenScreenTextChar"/>
          </w:rPr>
          <w:t>Calculation</w:t>
        </w:r>
        <w:r>
          <w:t xml:space="preserve"> column select </w:t>
        </w:r>
        <w:r w:rsidRPr="005E3FE5">
          <w:rPr>
            <w:rStyle w:val="PenCodeLine"/>
          </w:rPr>
          <w:t>Year of date A</w:t>
        </w:r>
        <w:r>
          <w:t xml:space="preserve">, in the </w:t>
        </w:r>
        <w:r w:rsidRPr="005E3FE5">
          <w:rPr>
            <w:rStyle w:val="PenScreenTextChar"/>
          </w:rPr>
          <w:t>Field A</w:t>
        </w:r>
        <w:r>
          <w:t xml:space="preserve"> column select the </w:t>
        </w:r>
        <w:proofErr w:type="spellStart"/>
        <w:proofErr w:type="gramStart"/>
        <w:r w:rsidRPr="005E3FE5">
          <w:rPr>
            <w:rStyle w:val="PenCodeLine"/>
          </w:rPr>
          <w:t>dob</w:t>
        </w:r>
        <w:proofErr w:type="spellEnd"/>
        <w:proofErr w:type="gramEnd"/>
        <w:r>
          <w:t xml:space="preserve"> field, and finally in the </w:t>
        </w:r>
        <w:r w:rsidRPr="005E3FE5">
          <w:rPr>
            <w:rStyle w:val="PenScreenTextChar"/>
          </w:rPr>
          <w:t>Remove</w:t>
        </w:r>
        <w:r>
          <w:t xml:space="preserve"> column select </w:t>
        </w:r>
        <w:r w:rsidRPr="005E3FE5">
          <w:rPr>
            <w:rStyle w:val="PenCodeLine"/>
          </w:rPr>
          <w:t>Y</w:t>
        </w:r>
        <w:r>
          <w:t>.</w:t>
        </w:r>
      </w:ins>
    </w:p>
    <w:p w:rsidR="00084791" w:rsidRDefault="00084791" w:rsidP="00084791">
      <w:pPr>
        <w:pStyle w:val="PenNumbered"/>
        <w:ind w:left="450" w:hanging="450"/>
        <w:rPr>
          <w:ins w:id="551" w:author="Will Grasmick" w:date="2016-02-25T18:36:00Z"/>
        </w:rPr>
      </w:pPr>
      <w:ins w:id="552" w:author="Will Grasmick" w:date="2016-02-25T18:36:00Z">
        <w:r>
          <w:t xml:space="preserve">Follow these steps to create the second year calculation: In the </w:t>
        </w:r>
        <w:r w:rsidRPr="005E3FE5">
          <w:rPr>
            <w:rStyle w:val="PenScreenTextChar"/>
          </w:rPr>
          <w:t>New Field</w:t>
        </w:r>
        <w:r>
          <w:t xml:space="preserve"> column type </w:t>
        </w:r>
        <w:r w:rsidRPr="005E3FE5">
          <w:rPr>
            <w:rStyle w:val="PenCodeLine"/>
          </w:rPr>
          <w:t>y</w:t>
        </w:r>
        <w:r>
          <w:rPr>
            <w:rStyle w:val="PenCodeLine"/>
          </w:rPr>
          <w:t>ear</w:t>
        </w:r>
        <w:r>
          <w:t xml:space="preserve">, in the </w:t>
        </w:r>
        <w:r w:rsidRPr="005E3FE5">
          <w:rPr>
            <w:rStyle w:val="PenScreenTextChar"/>
          </w:rPr>
          <w:t>Calculation</w:t>
        </w:r>
        <w:r>
          <w:t xml:space="preserve"> column select </w:t>
        </w:r>
        <w:r w:rsidRPr="005E3FE5">
          <w:rPr>
            <w:rStyle w:val="PenCodeLine"/>
          </w:rPr>
          <w:t>Year of date A</w:t>
        </w:r>
        <w:r>
          <w:t xml:space="preserve">, in the </w:t>
        </w:r>
        <w:r w:rsidRPr="005E3FE5">
          <w:rPr>
            <w:rStyle w:val="PenScreenTextChar"/>
          </w:rPr>
          <w:t>Field A</w:t>
        </w:r>
        <w:r>
          <w:t xml:space="preserve"> column select the </w:t>
        </w:r>
        <w:proofErr w:type="spellStart"/>
        <w:r>
          <w:rPr>
            <w:rStyle w:val="PenCodeLine"/>
          </w:rPr>
          <w:t>current_date</w:t>
        </w:r>
        <w:proofErr w:type="spellEnd"/>
        <w:r>
          <w:t xml:space="preserve"> field, and finally in the </w:t>
        </w:r>
        <w:r w:rsidRPr="005E3FE5">
          <w:rPr>
            <w:rStyle w:val="PenScreenTextChar"/>
          </w:rPr>
          <w:t>Remove</w:t>
        </w:r>
        <w:r>
          <w:t xml:space="preserve"> column select </w:t>
        </w:r>
        <w:r w:rsidRPr="005E3FE5">
          <w:rPr>
            <w:rStyle w:val="PenCodeLine"/>
          </w:rPr>
          <w:t>Y</w:t>
        </w:r>
        <w:r>
          <w:t>.</w:t>
        </w:r>
      </w:ins>
    </w:p>
    <w:p w:rsidR="00084791" w:rsidRDefault="00084791" w:rsidP="00084791">
      <w:pPr>
        <w:pStyle w:val="PenNumbered"/>
        <w:ind w:left="450" w:hanging="450"/>
        <w:rPr>
          <w:ins w:id="553" w:author="Will Grasmick" w:date="2016-02-25T18:36:00Z"/>
        </w:rPr>
      </w:pPr>
      <w:ins w:id="554" w:author="Will Grasmick" w:date="2016-02-25T18:36:00Z">
        <w:r>
          <w:t xml:space="preserve">Follow these steps to create the third customer age calculation: In the </w:t>
        </w:r>
        <w:r w:rsidRPr="005E3FE5">
          <w:rPr>
            <w:rStyle w:val="PenScreenTextChar"/>
          </w:rPr>
          <w:t>New Field</w:t>
        </w:r>
        <w:r>
          <w:t xml:space="preserve"> column type </w:t>
        </w:r>
        <w:r>
          <w:rPr>
            <w:rStyle w:val="PenCodeLine"/>
          </w:rPr>
          <w:t>age</w:t>
        </w:r>
        <w:r>
          <w:t xml:space="preserve">, in the </w:t>
        </w:r>
        <w:r w:rsidRPr="005E3FE5">
          <w:rPr>
            <w:rStyle w:val="PenScreenTextChar"/>
          </w:rPr>
          <w:t>Calculation</w:t>
        </w:r>
        <w:r>
          <w:t xml:space="preserve"> column select </w:t>
        </w:r>
        <w:r>
          <w:rPr>
            <w:rStyle w:val="PenCodeLine"/>
          </w:rPr>
          <w:t>A - B</w:t>
        </w:r>
        <w:r>
          <w:t xml:space="preserve">, in the </w:t>
        </w:r>
        <w:r w:rsidRPr="005E3FE5">
          <w:rPr>
            <w:rStyle w:val="PenScreenTextChar"/>
          </w:rPr>
          <w:t>Field A</w:t>
        </w:r>
        <w:r>
          <w:t xml:space="preserve"> column select the </w:t>
        </w:r>
        <w:r>
          <w:rPr>
            <w:rStyle w:val="PenCodeLine"/>
          </w:rPr>
          <w:t>year</w:t>
        </w:r>
        <w:r>
          <w:t xml:space="preserve"> field, </w:t>
        </w:r>
        <w:r w:rsidRPr="0040575C">
          <w:t xml:space="preserve">in the </w:t>
        </w:r>
        <w:r w:rsidRPr="0040575C">
          <w:rPr>
            <w:rStyle w:val="PenScreenTextChar"/>
          </w:rPr>
          <w:t>Field B</w:t>
        </w:r>
        <w:r w:rsidRPr="0040575C">
          <w:t xml:space="preserve"> column select the </w:t>
        </w:r>
        <w:proofErr w:type="spellStart"/>
        <w:r w:rsidRPr="0040575C">
          <w:rPr>
            <w:rStyle w:val="PenCodeLine"/>
          </w:rPr>
          <w:t>yob</w:t>
        </w:r>
        <w:proofErr w:type="spellEnd"/>
        <w:r w:rsidRPr="0040575C">
          <w:t xml:space="preserve"> field, </w:t>
        </w:r>
        <w:r>
          <w:t xml:space="preserve">and finally in the </w:t>
        </w:r>
        <w:r w:rsidRPr="005E3FE5">
          <w:rPr>
            <w:rStyle w:val="PenScreenTextChar"/>
          </w:rPr>
          <w:t>Remove</w:t>
        </w:r>
        <w:r>
          <w:t xml:space="preserve"> column, make sure it is set to </w:t>
        </w:r>
        <w:r>
          <w:rPr>
            <w:rStyle w:val="PenCodeLine"/>
          </w:rPr>
          <w:t>N</w:t>
        </w:r>
        <w:r>
          <w:t>.</w:t>
        </w:r>
      </w:ins>
    </w:p>
    <w:p w:rsidR="00084791" w:rsidRDefault="00084791" w:rsidP="00084791">
      <w:pPr>
        <w:pStyle w:val="PenNumbered"/>
        <w:ind w:left="450" w:hanging="450"/>
        <w:rPr>
          <w:ins w:id="555" w:author="Will Grasmick" w:date="2016-02-25T18:36:00Z"/>
        </w:rPr>
      </w:pPr>
      <w:ins w:id="556" w:author="Will Grasmick" w:date="2016-02-25T18:36:00Z">
        <w:r>
          <w:t xml:space="preserve">Once your </w:t>
        </w:r>
        <w:r w:rsidRPr="005E3FE5">
          <w:rPr>
            <w:rStyle w:val="PenScreenTextChar"/>
          </w:rPr>
          <w:t>Calculate age</w:t>
        </w:r>
        <w:r>
          <w:t xml:space="preserve"> step matches the following image, click </w:t>
        </w:r>
        <w:r w:rsidRPr="005E3FE5">
          <w:rPr>
            <w:rStyle w:val="PenScreenTextChar"/>
          </w:rPr>
          <w:t>OK</w:t>
        </w:r>
        <w:r>
          <w:t xml:space="preserve"> to return to the canvas.</w:t>
        </w:r>
      </w:ins>
    </w:p>
    <w:p w:rsidR="00084791" w:rsidRDefault="00084791" w:rsidP="00084791">
      <w:pPr>
        <w:pStyle w:val="PenNumbered"/>
        <w:numPr>
          <w:ilvl w:val="0"/>
          <w:numId w:val="0"/>
        </w:numPr>
        <w:ind w:left="450"/>
        <w:rPr>
          <w:ins w:id="557" w:author="Will Grasmick" w:date="2016-02-25T18:36:00Z"/>
        </w:rPr>
      </w:pPr>
      <w:ins w:id="558" w:author="Will Grasmick" w:date="2016-02-25T18:36:00Z">
        <w:r>
          <w:rPr>
            <w:noProof/>
          </w:rPr>
          <w:drawing>
            <wp:inline distT="0" distB="0" distL="0" distR="0" wp14:anchorId="19AA0BED" wp14:editId="2B983800">
              <wp:extent cx="4320540" cy="1031206"/>
              <wp:effectExtent l="19050" t="19050" r="22860" b="171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7089" cy="1037543"/>
                      </a:xfrm>
                      <a:prstGeom prst="rect">
                        <a:avLst/>
                      </a:prstGeom>
                      <a:ln>
                        <a:solidFill>
                          <a:schemeClr val="accent1"/>
                        </a:solidFill>
                      </a:ln>
                    </pic:spPr>
                  </pic:pic>
                </a:graphicData>
              </a:graphic>
            </wp:inline>
          </w:drawing>
        </w:r>
      </w:ins>
    </w:p>
    <w:p w:rsidR="00084791" w:rsidRDefault="00084791" w:rsidP="00084791">
      <w:pPr>
        <w:pStyle w:val="PenNumbered"/>
        <w:numPr>
          <w:ilvl w:val="0"/>
          <w:numId w:val="0"/>
        </w:numPr>
        <w:ind w:left="450"/>
        <w:rPr>
          <w:ins w:id="559" w:author="Will Grasmick" w:date="2016-02-25T18:36:00Z"/>
        </w:rPr>
      </w:pPr>
    </w:p>
    <w:p w:rsidR="00084791" w:rsidRPr="000E0DCC" w:rsidRDefault="00084791" w:rsidP="00084791">
      <w:pPr>
        <w:pStyle w:val="PenNoteSubNumbered"/>
        <w:rPr>
          <w:ins w:id="560" w:author="Will Grasmick" w:date="2016-02-25T18:36:00Z"/>
          <w:color w:val="1F497D" w:themeColor="text2"/>
        </w:rPr>
      </w:pPr>
      <w:ins w:id="561" w:author="Will Grasmick" w:date="2016-02-25T18:36:00Z">
        <w:r w:rsidRPr="000E0DCC">
          <w:rPr>
            <w:noProof/>
            <w:color w:val="1F497D" w:themeColor="text2"/>
          </w:rPr>
          <w:drawing>
            <wp:anchor distT="0" distB="0" distL="114300" distR="114300" simplePos="0" relativeHeight="251787264" behindDoc="0" locked="0" layoutInCell="1" allowOverlap="1" wp14:anchorId="09A9149F" wp14:editId="3688C937">
              <wp:simplePos x="0" y="0"/>
              <wp:positionH relativeFrom="column">
                <wp:posOffset>1287</wp:posOffset>
              </wp:positionH>
              <wp:positionV relativeFrom="paragraph">
                <wp:posOffset>-2574</wp:posOffset>
              </wp:positionV>
              <wp:extent cx="420624" cy="530352"/>
              <wp:effectExtent l="0" t="0" r="0" b="3175"/>
              <wp:wrapSquare wrapText="r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Customer data has been enriched with age information, and we are ready to write the data to HBase.</w:t>
        </w:r>
      </w:ins>
    </w:p>
    <w:p w:rsidR="00084791" w:rsidRDefault="00084791" w:rsidP="00084791">
      <w:pPr>
        <w:pStyle w:val="PenNumbered"/>
        <w:numPr>
          <w:ilvl w:val="0"/>
          <w:numId w:val="0"/>
        </w:numPr>
        <w:rPr>
          <w:ins w:id="562" w:author="Will Grasmick" w:date="2016-02-25T18:36:00Z"/>
        </w:rPr>
      </w:pPr>
    </w:p>
    <w:p w:rsidR="00084791" w:rsidRDefault="00084791" w:rsidP="00084791">
      <w:pPr>
        <w:pStyle w:val="PenNumbered"/>
        <w:ind w:left="450" w:hanging="450"/>
        <w:rPr>
          <w:ins w:id="563" w:author="Will Grasmick" w:date="2016-02-25T18:36:00Z"/>
        </w:rPr>
      </w:pPr>
      <w:ins w:id="564" w:author="Will Grasmick" w:date="2016-02-25T18:36:00Z">
        <w:r>
          <w:t xml:space="preserve">From the </w:t>
        </w:r>
        <w:r w:rsidRPr="00EF4632">
          <w:rPr>
            <w:rStyle w:val="PenScreenTextChar"/>
          </w:rPr>
          <w:t>Design</w:t>
        </w:r>
        <w:r>
          <w:t xml:space="preserve"> tab on the left, expand the </w:t>
        </w:r>
        <w:r w:rsidRPr="00EF4632">
          <w:rPr>
            <w:rStyle w:val="PenScreenTextChar"/>
          </w:rPr>
          <w:t>Big Data</w:t>
        </w:r>
        <w:r>
          <w:t xml:space="preserve"> folder and drag </w:t>
        </w:r>
        <w:r>
          <w:rPr>
            <w:rStyle w:val="PenScreenTextChar"/>
          </w:rPr>
          <w:t>HBase</w:t>
        </w:r>
        <w:r w:rsidRPr="00EF4632">
          <w:rPr>
            <w:rStyle w:val="PenScreenTextChar"/>
          </w:rPr>
          <w:t xml:space="preserve"> Output</w:t>
        </w:r>
        <w:r>
          <w:t xml:space="preserve"> onto the canvas.</w:t>
        </w:r>
      </w:ins>
    </w:p>
    <w:p w:rsidR="00084791" w:rsidRDefault="00084791" w:rsidP="00084791">
      <w:pPr>
        <w:pStyle w:val="PenNumbered"/>
        <w:ind w:left="450" w:hanging="450"/>
        <w:rPr>
          <w:ins w:id="565" w:author="Will Grasmick" w:date="2016-02-25T18:36:00Z"/>
        </w:rPr>
      </w:pPr>
      <w:ins w:id="566" w:author="Will Grasmick" w:date="2016-02-25T18:36:00Z">
        <w:r>
          <w:t xml:space="preserve">Draw a hop between the </w:t>
        </w:r>
        <w:r>
          <w:rPr>
            <w:rStyle w:val="PenScreenTextChar"/>
          </w:rPr>
          <w:t>Calculate Age</w:t>
        </w:r>
        <w:r>
          <w:t xml:space="preserve"> and </w:t>
        </w:r>
        <w:r>
          <w:rPr>
            <w:rStyle w:val="PenScreenTextChar"/>
          </w:rPr>
          <w:t>HBase Output</w:t>
        </w:r>
        <w:r w:rsidRPr="005E3FE5">
          <w:rPr>
            <w:rStyle w:val="PenScreenTextChar"/>
          </w:rPr>
          <w:t xml:space="preserve"> </w:t>
        </w:r>
        <w:r w:rsidRPr="005E3FE5">
          <w:t>steps</w:t>
        </w:r>
        <w:r>
          <w:t>.  The resulting transformation should match the following image:</w:t>
        </w:r>
      </w:ins>
    </w:p>
    <w:p w:rsidR="00084791" w:rsidRDefault="00084791" w:rsidP="00084791">
      <w:pPr>
        <w:pStyle w:val="PenNumbered"/>
        <w:numPr>
          <w:ilvl w:val="0"/>
          <w:numId w:val="0"/>
        </w:numPr>
        <w:ind w:left="450"/>
        <w:rPr>
          <w:ins w:id="567" w:author="Will Grasmick" w:date="2016-02-25T18:36:00Z"/>
        </w:rPr>
      </w:pPr>
      <w:ins w:id="568" w:author="Will Grasmick" w:date="2016-02-25T18:36:00Z">
        <w:r w:rsidRPr="00C403AE">
          <w:rPr>
            <w:noProof/>
          </w:rPr>
          <w:t xml:space="preserve"> </w:t>
        </w:r>
        <w:r>
          <w:rPr>
            <w:noProof/>
          </w:rPr>
          <w:drawing>
            <wp:inline distT="0" distB="0" distL="0" distR="0" wp14:anchorId="389C1853" wp14:editId="575DFDB8">
              <wp:extent cx="5129153" cy="523875"/>
              <wp:effectExtent l="19050" t="19050" r="146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0898" cy="527117"/>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569" w:author="Will Grasmick" w:date="2016-02-25T18:36:00Z"/>
        </w:rPr>
      </w:pPr>
      <w:ins w:id="570" w:author="Will Grasmick" w:date="2016-02-25T18:36:00Z">
        <w:r>
          <w:t xml:space="preserve">Double-click on </w:t>
        </w:r>
        <w:r>
          <w:rPr>
            <w:rStyle w:val="PenScreenTextChar"/>
          </w:rPr>
          <w:t>HBase</w:t>
        </w:r>
        <w:r w:rsidRPr="00EF4632">
          <w:rPr>
            <w:rStyle w:val="PenScreenTextChar"/>
          </w:rPr>
          <w:t xml:space="preserve"> Output</w:t>
        </w:r>
        <w:r>
          <w:t xml:space="preserve"> step to open its properties.  </w:t>
        </w:r>
      </w:ins>
    </w:p>
    <w:p w:rsidR="00084791" w:rsidRDefault="00084791" w:rsidP="00084791">
      <w:pPr>
        <w:pStyle w:val="PenNumbered"/>
        <w:ind w:left="450" w:right="-90" w:hanging="450"/>
        <w:rPr>
          <w:ins w:id="571" w:author="Will Grasmick" w:date="2016-02-25T18:36:00Z"/>
        </w:rPr>
      </w:pPr>
      <w:ins w:id="572" w:author="Will Grasmick" w:date="2016-02-25T18:36:00Z">
        <w:r>
          <w:t>In the</w:t>
        </w:r>
        <w:r w:rsidRPr="00C403AE">
          <w:t xml:space="preserve"> </w:t>
        </w:r>
        <w:r w:rsidRPr="00436438">
          <w:rPr>
            <w:rStyle w:val="PenScreenTextChar"/>
          </w:rPr>
          <w:t>Configure connection</w:t>
        </w:r>
        <w:r w:rsidRPr="00C403AE">
          <w:t xml:space="preserve"> tab</w:t>
        </w:r>
        <w:r>
          <w:t xml:space="preserve">, from the </w:t>
        </w:r>
        <w:r w:rsidRPr="00436438">
          <w:rPr>
            <w:rStyle w:val="PenScreenTextChar"/>
          </w:rPr>
          <w:t>Hadoop cluster</w:t>
        </w:r>
        <w:r>
          <w:t xml:space="preserve"> drop-down</w:t>
        </w:r>
        <w:r w:rsidRPr="00C403AE">
          <w:t xml:space="preserve"> select </w:t>
        </w:r>
        <w:r w:rsidRPr="00436438">
          <w:rPr>
            <w:rStyle w:val="PenCodeLine"/>
          </w:rPr>
          <w:t>CDH</w:t>
        </w:r>
      </w:ins>
      <w:r w:rsidR="00A731FF">
        <w:rPr>
          <w:rStyle w:val="PenCodeLine"/>
        </w:rPr>
        <w:t>.</w:t>
      </w:r>
    </w:p>
    <w:p w:rsidR="00084791" w:rsidRDefault="00084791" w:rsidP="00084791">
      <w:pPr>
        <w:pStyle w:val="PenNumbered"/>
        <w:ind w:left="450" w:right="-90" w:hanging="450"/>
        <w:rPr>
          <w:ins w:id="573" w:author="Will Grasmick" w:date="2016-02-25T18:36:00Z"/>
        </w:rPr>
      </w:pPr>
      <w:ins w:id="574" w:author="Will Grasmick" w:date="2016-02-25T18:36:00Z">
        <w:r>
          <w:t xml:space="preserve">Select the </w:t>
        </w:r>
        <w:r w:rsidRPr="00436438">
          <w:rPr>
            <w:rStyle w:val="PenScreenTextChar"/>
          </w:rPr>
          <w:t>Create/Edit mappings</w:t>
        </w:r>
        <w:r>
          <w:t xml:space="preserve"> tab</w:t>
        </w:r>
      </w:ins>
    </w:p>
    <w:p w:rsidR="00084791" w:rsidRDefault="00084791" w:rsidP="00084791">
      <w:pPr>
        <w:pStyle w:val="PenNumbered"/>
        <w:ind w:left="450" w:hanging="450"/>
        <w:rPr>
          <w:ins w:id="575" w:author="Will Grasmick" w:date="2016-02-25T18:36:00Z"/>
        </w:rPr>
      </w:pPr>
      <w:ins w:id="576" w:author="Will Grasmick" w:date="2016-02-25T18:36:00Z">
        <w:r>
          <w:t xml:space="preserve">Click the </w:t>
        </w:r>
        <w:r w:rsidRPr="00436438">
          <w:rPr>
            <w:rStyle w:val="PenScreenTextChar"/>
          </w:rPr>
          <w:t>Get table names</w:t>
        </w:r>
        <w:r w:rsidRPr="00532547">
          <w:t xml:space="preserve"> button and sel</w:t>
        </w:r>
        <w:r>
          <w:t xml:space="preserve">ect </w:t>
        </w:r>
        <w:r w:rsidRPr="00436438">
          <w:rPr>
            <w:rStyle w:val="PenCodeLine"/>
          </w:rPr>
          <w:t>customers</w:t>
        </w:r>
        <w:r>
          <w:t xml:space="preserve"> from the list.</w:t>
        </w:r>
      </w:ins>
    </w:p>
    <w:p w:rsidR="00084791" w:rsidRDefault="00084791" w:rsidP="00084791">
      <w:pPr>
        <w:pStyle w:val="PenNumbered"/>
        <w:ind w:left="450" w:hanging="450"/>
        <w:rPr>
          <w:ins w:id="577" w:author="Will Grasmick" w:date="2016-02-25T18:36:00Z"/>
        </w:rPr>
      </w:pPr>
      <w:ins w:id="578" w:author="Will Grasmick" w:date="2016-02-25T18:36:00Z">
        <w:r>
          <w:lastRenderedPageBreak/>
          <w:t>Click the</w:t>
        </w:r>
        <w:r w:rsidRPr="00532547">
          <w:t xml:space="preserve"> </w:t>
        </w:r>
        <w:r w:rsidRPr="00436438">
          <w:rPr>
            <w:rStyle w:val="PenScreenTextChar"/>
          </w:rPr>
          <w:t>Get incoming fields</w:t>
        </w:r>
        <w:r w:rsidRPr="00532547">
          <w:t xml:space="preserve"> button and </w:t>
        </w:r>
        <w:r>
          <w:t xml:space="preserve">select </w:t>
        </w:r>
        <w:proofErr w:type="spellStart"/>
        <w:r w:rsidRPr="00436438">
          <w:rPr>
            <w:rStyle w:val="PenCodeLine"/>
          </w:rPr>
          <w:t>hbase_id</w:t>
        </w:r>
        <w:proofErr w:type="spellEnd"/>
        <w:r>
          <w:t xml:space="preserve"> as the Key, with the final mapping matching the below image</w:t>
        </w:r>
        <w:r w:rsidRPr="00532547">
          <w:t>:</w:t>
        </w:r>
        <w:r w:rsidRPr="00532547">
          <w:rPr>
            <w:noProof/>
          </w:rPr>
          <w:t xml:space="preserve"> </w:t>
        </w:r>
        <w:r>
          <w:rPr>
            <w:noProof/>
          </w:rPr>
          <w:drawing>
            <wp:inline distT="0" distB="0" distL="0" distR="0" wp14:anchorId="4BDB6651" wp14:editId="3AF10F89">
              <wp:extent cx="4827479" cy="3276600"/>
              <wp:effectExtent l="19050" t="19050" r="11430" b="190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0424" cy="3312536"/>
                      </a:xfrm>
                      <a:prstGeom prst="rect">
                        <a:avLst/>
                      </a:prstGeom>
                      <a:ln>
                        <a:solidFill>
                          <a:schemeClr val="accent1"/>
                        </a:solidFill>
                      </a:ln>
                    </pic:spPr>
                  </pic:pic>
                </a:graphicData>
              </a:graphic>
            </wp:inline>
          </w:drawing>
        </w:r>
      </w:ins>
    </w:p>
    <w:p w:rsidR="00084791" w:rsidRDefault="00084791" w:rsidP="00084791">
      <w:pPr>
        <w:pStyle w:val="PenNumbered"/>
        <w:ind w:left="450" w:right="-90" w:hanging="450"/>
        <w:rPr>
          <w:ins w:id="579" w:author="Will Grasmick" w:date="2016-02-25T18:36:00Z"/>
        </w:rPr>
      </w:pPr>
      <w:ins w:id="580" w:author="Will Grasmick" w:date="2016-02-25T18:36:00Z">
        <w:r>
          <w:t xml:space="preserve">In </w:t>
        </w:r>
        <w:proofErr w:type="gramStart"/>
        <w:r w:rsidRPr="00436438">
          <w:rPr>
            <w:rStyle w:val="PenScreenTextChar"/>
          </w:rPr>
          <w:t>Mapping</w:t>
        </w:r>
        <w:proofErr w:type="gramEnd"/>
        <w:r w:rsidRPr="00436438">
          <w:rPr>
            <w:rStyle w:val="PenScreenTextChar"/>
          </w:rPr>
          <w:t xml:space="preserve"> name</w:t>
        </w:r>
        <w:r>
          <w:t xml:space="preserve"> enter </w:t>
        </w:r>
        <w:proofErr w:type="spellStart"/>
        <w:r w:rsidRPr="00436438">
          <w:rPr>
            <w:rStyle w:val="PenCodeLine"/>
          </w:rPr>
          <w:t>customers_hbase_mapping</w:t>
        </w:r>
        <w:proofErr w:type="spellEnd"/>
        <w:r>
          <w:t xml:space="preserve"> and then click the S</w:t>
        </w:r>
        <w:r w:rsidRPr="00436438">
          <w:rPr>
            <w:rStyle w:val="PenScreenTextChar"/>
          </w:rPr>
          <w:t xml:space="preserve">ave Mapping </w:t>
        </w:r>
        <w:r>
          <w:t xml:space="preserve">button.  Click </w:t>
        </w:r>
        <w:r w:rsidRPr="00436438">
          <w:rPr>
            <w:rStyle w:val="PenScreenTextChar"/>
          </w:rPr>
          <w:t>OK</w:t>
        </w:r>
        <w:r>
          <w:t xml:space="preserve"> to exit.</w:t>
        </w:r>
      </w:ins>
    </w:p>
    <w:p w:rsidR="00084791" w:rsidRPr="00436438" w:rsidRDefault="00084791" w:rsidP="00084791">
      <w:pPr>
        <w:pStyle w:val="PenNumbered"/>
        <w:ind w:left="450" w:right="-90" w:hanging="450"/>
        <w:rPr>
          <w:ins w:id="581" w:author="Will Grasmick" w:date="2016-02-25T18:36:00Z"/>
          <w:rStyle w:val="PenScreenTextChar"/>
          <w:b w:val="0"/>
          <w:color w:val="333E48"/>
        </w:rPr>
      </w:pPr>
      <w:ins w:id="582" w:author="Will Grasmick" w:date="2016-02-25T18:36:00Z">
        <w:r>
          <w:t xml:space="preserve">Once again, double-click on </w:t>
        </w:r>
        <w:r>
          <w:rPr>
            <w:rStyle w:val="PenScreenTextChar"/>
          </w:rPr>
          <w:t>HBase</w:t>
        </w:r>
        <w:r w:rsidRPr="00EF4632">
          <w:rPr>
            <w:rStyle w:val="PenScreenTextChar"/>
          </w:rPr>
          <w:t xml:space="preserve"> Output</w:t>
        </w:r>
      </w:ins>
    </w:p>
    <w:p w:rsidR="00084791" w:rsidRPr="00436438" w:rsidRDefault="00084791" w:rsidP="00084791">
      <w:pPr>
        <w:pStyle w:val="PenNumbered"/>
        <w:ind w:left="450" w:right="-90" w:hanging="450"/>
        <w:rPr>
          <w:ins w:id="583" w:author="Will Grasmick" w:date="2016-02-25T18:36:00Z"/>
          <w:rStyle w:val="PenScreenTextChar"/>
          <w:b w:val="0"/>
          <w:color w:val="333E48"/>
        </w:rPr>
      </w:pPr>
      <w:ins w:id="584" w:author="Will Grasmick" w:date="2016-02-25T18:36:00Z">
        <w:r>
          <w:t>In the</w:t>
        </w:r>
        <w:r w:rsidRPr="00C403AE">
          <w:t xml:space="preserve"> </w:t>
        </w:r>
        <w:r w:rsidRPr="00F70700">
          <w:rPr>
            <w:rStyle w:val="PenScreenTextChar"/>
          </w:rPr>
          <w:t>Configure connection</w:t>
        </w:r>
        <w:r>
          <w:rPr>
            <w:rStyle w:val="PenScreenTextChar"/>
          </w:rPr>
          <w:t xml:space="preserve"> </w:t>
        </w:r>
        <w:r w:rsidRPr="00436438">
          <w:t>tab, click the</w:t>
        </w:r>
        <w:r>
          <w:t xml:space="preserve"> button </w:t>
        </w:r>
        <w:r w:rsidRPr="00104572">
          <w:rPr>
            <w:rStyle w:val="PenScreenTextChar"/>
          </w:rPr>
          <w:t>G</w:t>
        </w:r>
        <w:r w:rsidRPr="00436438">
          <w:rPr>
            <w:rStyle w:val="PenScreenTextChar"/>
          </w:rPr>
          <w:t>et table names</w:t>
        </w:r>
        <w:r>
          <w:t xml:space="preserve"> and from the </w:t>
        </w:r>
        <w:r w:rsidRPr="009F133A">
          <w:rPr>
            <w:rStyle w:val="PenScreenTextChar"/>
          </w:rPr>
          <w:t>HBase table name</w:t>
        </w:r>
        <w:r w:rsidRPr="00436438">
          <w:t xml:space="preserve"> drop-dow</w:t>
        </w:r>
        <w:r>
          <w:t xml:space="preserve">n select </w:t>
        </w:r>
        <w:r w:rsidRPr="00436438">
          <w:rPr>
            <w:rStyle w:val="PenCodeLine"/>
          </w:rPr>
          <w:t>customers</w:t>
        </w:r>
        <w:r>
          <w:t>.</w:t>
        </w:r>
        <w:r>
          <w:rPr>
            <w:rStyle w:val="PenScreenTextChar"/>
          </w:rPr>
          <w:t xml:space="preserve"> </w:t>
        </w:r>
      </w:ins>
    </w:p>
    <w:p w:rsidR="00084791" w:rsidRDefault="00084791" w:rsidP="00084791">
      <w:pPr>
        <w:pStyle w:val="PenNumbered"/>
        <w:ind w:left="450" w:right="-90" w:hanging="450"/>
        <w:rPr>
          <w:ins w:id="585" w:author="Will Grasmick" w:date="2016-02-25T18:36:00Z"/>
        </w:rPr>
      </w:pPr>
      <w:ins w:id="586" w:author="Will Grasmick" w:date="2016-02-25T18:36:00Z">
        <w:r>
          <w:t xml:space="preserve">In the </w:t>
        </w:r>
        <w:r w:rsidRPr="00F70700">
          <w:rPr>
            <w:rStyle w:val="PenScreenTextChar"/>
          </w:rPr>
          <w:t>Configure connection</w:t>
        </w:r>
        <w:r w:rsidRPr="00436438">
          <w:t xml:space="preserve"> tab</w:t>
        </w:r>
        <w:r>
          <w:t xml:space="preserve">, click the </w:t>
        </w:r>
        <w:r w:rsidRPr="00436438">
          <w:rPr>
            <w:rStyle w:val="PenScreenTextChar"/>
          </w:rPr>
          <w:t>Get mappings for the specified table</w:t>
        </w:r>
        <w:r>
          <w:t xml:space="preserve"> and </w:t>
        </w:r>
        <w:r w:rsidRPr="00F70700">
          <w:t xml:space="preserve">from the </w:t>
        </w:r>
        <w:r w:rsidRPr="00436438">
          <w:rPr>
            <w:rStyle w:val="PenScreenTextChar"/>
          </w:rPr>
          <w:t>Mapping name</w:t>
        </w:r>
        <w:r w:rsidRPr="00F70700">
          <w:t xml:space="preserve"> drop-down</w:t>
        </w:r>
        <w:r>
          <w:t xml:space="preserve"> select </w:t>
        </w:r>
        <w:proofErr w:type="spellStart"/>
        <w:r w:rsidRPr="00436438">
          <w:rPr>
            <w:rStyle w:val="PenCodeLine"/>
          </w:rPr>
          <w:t>customers_hbase_mappin</w:t>
        </w:r>
        <w:r>
          <w:rPr>
            <w:rStyle w:val="PenCodeLine"/>
          </w:rPr>
          <w:t>g</w:t>
        </w:r>
        <w:proofErr w:type="spellEnd"/>
        <w:r>
          <w:t xml:space="preserve">. Click </w:t>
        </w:r>
        <w:r w:rsidRPr="00436438">
          <w:rPr>
            <w:rStyle w:val="PenScreenTextChar"/>
          </w:rPr>
          <w:t>OK</w:t>
        </w:r>
        <w:r>
          <w:t xml:space="preserve"> to exit</w:t>
        </w:r>
        <w:r>
          <w:rPr>
            <w:rStyle w:val="PenScreenTextChar"/>
          </w:rPr>
          <w:t>.</w:t>
        </w:r>
      </w:ins>
    </w:p>
    <w:p w:rsidR="00084791" w:rsidRDefault="00084791" w:rsidP="00084791">
      <w:pPr>
        <w:pStyle w:val="PenNumbered"/>
        <w:ind w:left="450" w:right="-90" w:hanging="450"/>
        <w:rPr>
          <w:ins w:id="587" w:author="Will Grasmick" w:date="2016-02-25T18:36:00Z"/>
          <w:i/>
        </w:rPr>
      </w:pPr>
      <w:ins w:id="588" w:author="Will Grasmick" w:date="2016-02-25T18:36:00Z">
        <w:r>
          <w:t xml:space="preserve">Click the </w:t>
        </w:r>
        <w:r w:rsidRPr="001E02BF">
          <w:rPr>
            <w:rStyle w:val="PenScreenTextChar"/>
          </w:rPr>
          <w:t>Launch</w:t>
        </w:r>
        <w:r>
          <w:t xml:space="preserve"> button at the bottom of the </w:t>
        </w:r>
        <w:r w:rsidRPr="001E02BF">
          <w:rPr>
            <w:rStyle w:val="PenScreenTextChar"/>
          </w:rPr>
          <w:t>Execute a transformation</w:t>
        </w:r>
        <w:r>
          <w:t xml:space="preserve"> dialog box.  </w:t>
        </w:r>
        <w:r w:rsidRPr="00436438">
          <w:rPr>
            <w:i/>
          </w:rPr>
          <w:t>NOTE: If you get an error about not being able to connect to HBase,</w:t>
        </w:r>
        <w:r>
          <w:rPr>
            <w:i/>
          </w:rPr>
          <w:t xml:space="preserve"> or no records are loading to HBase,</w:t>
        </w:r>
        <w:r w:rsidRPr="00436438">
          <w:rPr>
            <w:i/>
          </w:rPr>
          <w:t xml:space="preserve"> </w:t>
        </w:r>
      </w:ins>
      <w:r w:rsidR="00760901">
        <w:rPr>
          <w:i/>
        </w:rPr>
        <w:t>restart Cloudera using the Cloudera Control program (option 3)</w:t>
      </w:r>
      <w:ins w:id="589" w:author="Will Grasmick" w:date="2016-02-25T18:36:00Z">
        <w:r>
          <w:rPr>
            <w:i/>
          </w:rPr>
          <w:t>.</w:t>
        </w:r>
      </w:ins>
    </w:p>
    <w:p w:rsidR="00084791" w:rsidRPr="00436438" w:rsidRDefault="00084791" w:rsidP="00084791">
      <w:pPr>
        <w:pStyle w:val="PenNumbered"/>
        <w:ind w:left="450" w:right="-90" w:hanging="450"/>
        <w:rPr>
          <w:ins w:id="590" w:author="Will Grasmick" w:date="2016-02-25T18:36:00Z"/>
          <w:i/>
        </w:rPr>
      </w:pPr>
      <w:ins w:id="591" w:author="Will Grasmick" w:date="2016-02-25T18:36:00Z">
        <w:r>
          <w:t>This transformation will load 19,673 customers into the HBase table customers.  You will see green checkmarks on each box when the transformation has succeeded:</w:t>
        </w:r>
        <w:r w:rsidRPr="00F81A1F">
          <w:rPr>
            <w:noProof/>
          </w:rPr>
          <w:t xml:space="preserve"> </w:t>
        </w:r>
        <w:r>
          <w:rPr>
            <w:noProof/>
          </w:rPr>
          <w:drawing>
            <wp:inline distT="0" distB="0" distL="0" distR="0" wp14:anchorId="4CEDDA01" wp14:editId="5BD12D08">
              <wp:extent cx="5410200" cy="553158"/>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2175" cy="560517"/>
                      </a:xfrm>
                      <a:prstGeom prst="rect">
                        <a:avLst/>
                      </a:prstGeom>
                      <a:ln>
                        <a:solidFill>
                          <a:schemeClr val="accent1"/>
                        </a:solidFill>
                      </a:ln>
                    </pic:spPr>
                  </pic:pic>
                </a:graphicData>
              </a:graphic>
            </wp:inline>
          </w:drawing>
        </w:r>
      </w:ins>
    </w:p>
    <w:p w:rsidR="00084791" w:rsidRPr="00762422" w:rsidRDefault="00084791" w:rsidP="00084791">
      <w:pPr>
        <w:pStyle w:val="PenNumbered"/>
        <w:numPr>
          <w:ilvl w:val="0"/>
          <w:numId w:val="0"/>
        </w:numPr>
        <w:tabs>
          <w:tab w:val="clear" w:pos="864"/>
          <w:tab w:val="clear" w:pos="1008"/>
          <w:tab w:val="clear" w:pos="1296"/>
          <w:tab w:val="clear" w:pos="1728"/>
          <w:tab w:val="left" w:pos="270"/>
        </w:tabs>
        <w:ind w:left="450"/>
        <w:rPr>
          <w:ins w:id="592" w:author="Will Grasmick" w:date="2016-02-25T18:36:00Z"/>
        </w:rPr>
      </w:pPr>
    </w:p>
    <w:p w:rsidR="00084791" w:rsidRDefault="00084791" w:rsidP="00084791">
      <w:pPr>
        <w:pStyle w:val="PenHeading5"/>
        <w:rPr>
          <w:ins w:id="593" w:author="Will Grasmick" w:date="2016-02-25T18:36:00Z"/>
        </w:rPr>
      </w:pPr>
      <w:ins w:id="594" w:author="Will Grasmick" w:date="2016-02-25T18:36:00Z">
        <w:r>
          <w:t>PDI Exercise 2: Create a transformation to load web events to HBase</w:t>
        </w:r>
      </w:ins>
    </w:p>
    <w:p w:rsidR="00084791" w:rsidRDefault="00084791" w:rsidP="00084791">
      <w:pPr>
        <w:pStyle w:val="PenNumbered"/>
        <w:numPr>
          <w:ilvl w:val="0"/>
          <w:numId w:val="0"/>
        </w:numPr>
        <w:ind w:left="450" w:right="-90"/>
        <w:rPr>
          <w:ins w:id="595" w:author="Will Grasmick" w:date="2016-02-25T18:36:00Z"/>
        </w:rPr>
      </w:pPr>
      <w:ins w:id="596" w:author="Will Grasmick" w:date="2016-02-25T18:36:00Z">
        <w:r w:rsidRPr="001E02BF">
          <w:t xml:space="preserve">This second exercise steps you through the process of creating a transformation to load </w:t>
        </w:r>
        <w:r>
          <w:t xml:space="preserve">the second source of data, </w:t>
        </w:r>
        <w:r w:rsidRPr="001E02BF">
          <w:t>customer web clickstream (web event) records</w:t>
        </w:r>
        <w:r>
          <w:t>,</w:t>
        </w:r>
        <w:r w:rsidRPr="001E02BF">
          <w:t xml:space="preserve"> from a CSV file into </w:t>
        </w:r>
        <w:r>
          <w:t xml:space="preserve">the </w:t>
        </w:r>
        <w:proofErr w:type="spellStart"/>
        <w:r w:rsidRPr="00436438">
          <w:rPr>
            <w:rStyle w:val="PenCodeLine"/>
          </w:rPr>
          <w:t>webevents</w:t>
        </w:r>
        <w:proofErr w:type="spellEnd"/>
        <w:r>
          <w:t xml:space="preserve"> HBase table created prior to exercise 1.</w:t>
        </w:r>
      </w:ins>
    </w:p>
    <w:p w:rsidR="00084791" w:rsidRPr="00436438" w:rsidRDefault="00084791" w:rsidP="00084791">
      <w:pPr>
        <w:pStyle w:val="PenNumbered"/>
        <w:numPr>
          <w:ilvl w:val="0"/>
          <w:numId w:val="5"/>
        </w:numPr>
        <w:ind w:left="450" w:hanging="450"/>
        <w:rPr>
          <w:ins w:id="597" w:author="Will Grasmick" w:date="2016-02-25T18:36:00Z"/>
          <w:rStyle w:val="PenScreenTextChar"/>
          <w:b w:val="0"/>
          <w:color w:val="333E48"/>
        </w:rPr>
      </w:pPr>
      <w:ins w:id="598" w:author="Will Grasmick" w:date="2016-02-25T18:36:00Z">
        <w:r>
          <w:t xml:space="preserve">From the main menu choose </w:t>
        </w:r>
        <w:r w:rsidRPr="00492F2E">
          <w:rPr>
            <w:rStyle w:val="PenScreenTextChar"/>
          </w:rPr>
          <w:t>File</w:t>
        </w:r>
        <w:r>
          <w:rPr>
            <w:rStyle w:val="PenScreenTextChar"/>
          </w:rPr>
          <w:t xml:space="preserve"> </w:t>
        </w:r>
        <w:r>
          <w:t xml:space="preserve">| </w:t>
        </w:r>
        <w:r w:rsidRPr="00492F2E">
          <w:rPr>
            <w:rStyle w:val="PenScreenTextChar"/>
          </w:rPr>
          <w:t>New</w:t>
        </w:r>
        <w:r>
          <w:rPr>
            <w:rStyle w:val="PenScreenTextChar"/>
          </w:rPr>
          <w:t xml:space="preserve"> </w:t>
        </w:r>
        <w:r>
          <w:t xml:space="preserve">| </w:t>
        </w:r>
        <w:r w:rsidRPr="00492F2E">
          <w:rPr>
            <w:rStyle w:val="PenScreenTextChar"/>
          </w:rPr>
          <w:t>Transformation</w:t>
        </w:r>
      </w:ins>
    </w:p>
    <w:p w:rsidR="00084791" w:rsidRPr="00FE4AEB" w:rsidRDefault="00084791" w:rsidP="00084791">
      <w:pPr>
        <w:pStyle w:val="PenNumbered"/>
        <w:numPr>
          <w:ilvl w:val="0"/>
          <w:numId w:val="5"/>
        </w:numPr>
        <w:rPr>
          <w:ins w:id="599" w:author="Will Grasmick" w:date="2016-02-25T18:36:00Z"/>
          <w:rStyle w:val="PenScreenTextChar"/>
          <w:b w:val="0"/>
          <w:color w:val="333E48"/>
        </w:rPr>
      </w:pPr>
      <w:ins w:id="600" w:author="Will Grasmick" w:date="2016-02-25T18:36:00Z">
        <w:r w:rsidRPr="00436438">
          <w:rPr>
            <w:rStyle w:val="PenScreenTextChar"/>
          </w:rPr>
          <w:lastRenderedPageBreak/>
          <w:t>File | Save</w:t>
        </w:r>
        <w:r w:rsidRPr="00FE4AEB">
          <w:rPr>
            <w:rStyle w:val="PenScreenTextChar"/>
            <w:b w:val="0"/>
            <w:color w:val="333E48"/>
          </w:rPr>
          <w:t xml:space="preserve"> to </w:t>
        </w:r>
      </w:ins>
      <w:r w:rsidR="00F9132D">
        <w:rPr>
          <w:rStyle w:val="PenScreenTextChar"/>
          <w:b w:val="0"/>
          <w:color w:val="333E48"/>
        </w:rPr>
        <w:t>/pentaho/shared_content</w:t>
      </w:r>
      <w:ins w:id="601" w:author="Will Grasmick" w:date="2016-02-25T18:36:00Z">
        <w:r w:rsidRPr="00FE4AEB">
          <w:rPr>
            <w:rStyle w:val="PenScreenTextChar"/>
            <w:b w:val="0"/>
            <w:color w:val="333E48"/>
          </w:rPr>
          <w:t>/WorkshopTraining/student_</w:t>
        </w:r>
        <w:r>
          <w:rPr>
            <w:rStyle w:val="PenScreenTextChar"/>
            <w:b w:val="0"/>
            <w:color w:val="333E48"/>
          </w:rPr>
          <w:t>files/</w:t>
        </w:r>
      </w:ins>
      <w:r w:rsidR="00E54ECE">
        <w:rPr>
          <w:rStyle w:val="PenScreenTextChar"/>
          <w:b w:val="0"/>
          <w:color w:val="333E48"/>
        </w:rPr>
        <w:t>03_customer_360_hbase</w:t>
      </w:r>
      <w:ins w:id="602" w:author="Will Grasmick" w:date="2016-02-25T18:36:00Z">
        <w:r>
          <w:rPr>
            <w:rStyle w:val="PenScreenTextChar"/>
            <w:b w:val="0"/>
            <w:color w:val="333E48"/>
          </w:rPr>
          <w:t>/t_load_web_events</w:t>
        </w:r>
        <w:r w:rsidRPr="00FE4AEB">
          <w:rPr>
            <w:rStyle w:val="PenScreenTextChar"/>
            <w:b w:val="0"/>
            <w:color w:val="333E48"/>
          </w:rPr>
          <w:t>.ktr</w:t>
        </w:r>
      </w:ins>
    </w:p>
    <w:p w:rsidR="00084791" w:rsidRDefault="00084791" w:rsidP="00084791">
      <w:pPr>
        <w:pStyle w:val="PenNumbered"/>
        <w:numPr>
          <w:ilvl w:val="0"/>
          <w:numId w:val="0"/>
        </w:numPr>
        <w:ind w:left="450"/>
        <w:rPr>
          <w:ins w:id="603" w:author="Will Grasmick" w:date="2016-02-25T18:36:00Z"/>
        </w:rPr>
      </w:pPr>
    </w:p>
    <w:p w:rsidR="00084791" w:rsidRPr="0091763A" w:rsidRDefault="00084791" w:rsidP="00084791">
      <w:pPr>
        <w:pStyle w:val="PenNoteSubNumbered"/>
        <w:rPr>
          <w:ins w:id="604" w:author="Will Grasmick" w:date="2016-02-25T18:36:00Z"/>
          <w:color w:val="1F497D" w:themeColor="text2"/>
        </w:rPr>
      </w:pPr>
      <w:ins w:id="605" w:author="Will Grasmick" w:date="2016-02-25T18:36:00Z">
        <w:r w:rsidRPr="0091763A">
          <w:rPr>
            <w:noProof/>
            <w:color w:val="1F497D" w:themeColor="text2"/>
          </w:rPr>
          <w:drawing>
            <wp:anchor distT="0" distB="0" distL="114300" distR="114300" simplePos="0" relativeHeight="251788288" behindDoc="0" locked="0" layoutInCell="1" allowOverlap="1" wp14:anchorId="02B96F7D" wp14:editId="1EF6D140">
              <wp:simplePos x="0" y="0"/>
              <wp:positionH relativeFrom="column">
                <wp:posOffset>1287</wp:posOffset>
              </wp:positionH>
              <wp:positionV relativeFrom="paragraph">
                <wp:posOffset>-2574</wp:posOffset>
              </wp:positionV>
              <wp:extent cx="420624" cy="530352"/>
              <wp:effectExtent l="0" t="0" r="0" b="3175"/>
              <wp:wrapSquare wrapText="r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To</w:t>
        </w:r>
        <w:r w:rsidRPr="0091763A">
          <w:rPr>
            <w:color w:val="1F497D" w:themeColor="text2"/>
          </w:rPr>
          <w:t xml:space="preserve"> </w:t>
        </w:r>
        <w:r>
          <w:rPr>
            <w:color w:val="1F497D" w:themeColor="text2"/>
          </w:rPr>
          <w:t>load</w:t>
        </w:r>
        <w:r w:rsidRPr="0091763A">
          <w:rPr>
            <w:color w:val="1F497D" w:themeColor="text2"/>
          </w:rPr>
          <w:t xml:space="preserve"> customer web events data from a CSV file</w:t>
        </w:r>
        <w:r>
          <w:rPr>
            <w:color w:val="1F497D" w:themeColor="text2"/>
          </w:rPr>
          <w:t xml:space="preserve"> into the HBase table</w:t>
        </w:r>
        <w:r w:rsidRPr="0091763A">
          <w:rPr>
            <w:color w:val="1F497D" w:themeColor="text2"/>
          </w:rPr>
          <w:t xml:space="preserve">, </w:t>
        </w:r>
        <w:r>
          <w:rPr>
            <w:color w:val="1F497D" w:themeColor="text2"/>
          </w:rPr>
          <w:t>first we n</w:t>
        </w:r>
        <w:r w:rsidRPr="0091763A">
          <w:rPr>
            <w:color w:val="1F497D" w:themeColor="text2"/>
          </w:rPr>
          <w:t>eed to configure a CSV file input step</w:t>
        </w:r>
        <w:r>
          <w:rPr>
            <w:color w:val="1F497D" w:themeColor="text2"/>
          </w:rPr>
          <w:t xml:space="preserve"> to access the web events</w:t>
        </w:r>
        <w:r w:rsidRPr="0091763A">
          <w:rPr>
            <w:color w:val="1F497D" w:themeColor="text2"/>
          </w:rPr>
          <w:t>.</w:t>
        </w:r>
      </w:ins>
    </w:p>
    <w:p w:rsidR="00084791" w:rsidRDefault="00084791" w:rsidP="00084791">
      <w:pPr>
        <w:pStyle w:val="PenNumbered"/>
        <w:numPr>
          <w:ilvl w:val="0"/>
          <w:numId w:val="0"/>
        </w:numPr>
        <w:rPr>
          <w:ins w:id="606" w:author="Will Grasmick" w:date="2016-02-25T18:36:00Z"/>
        </w:rPr>
      </w:pPr>
    </w:p>
    <w:p w:rsidR="00084791" w:rsidRDefault="00084791" w:rsidP="00084791">
      <w:pPr>
        <w:pStyle w:val="PenNumbered"/>
        <w:ind w:left="450" w:hanging="450"/>
        <w:rPr>
          <w:ins w:id="607" w:author="Will Grasmick" w:date="2016-02-25T18:36:00Z"/>
        </w:rPr>
      </w:pPr>
      <w:ins w:id="608" w:author="Will Grasmick" w:date="2016-02-25T18:36:00Z">
        <w:r>
          <w:t xml:space="preserve">From the </w:t>
        </w:r>
        <w:r w:rsidRPr="00492F2E">
          <w:rPr>
            <w:rStyle w:val="PenScreenTextChar"/>
          </w:rPr>
          <w:t>Design</w:t>
        </w:r>
        <w:r>
          <w:t xml:space="preserve"> tab on the left, expand the Input folder and drag </w:t>
        </w:r>
        <w:r w:rsidRPr="00492F2E">
          <w:rPr>
            <w:rStyle w:val="PenScreenTextChar"/>
          </w:rPr>
          <w:t>CSV file input</w:t>
        </w:r>
        <w:r>
          <w:t xml:space="preserve"> onto the </w:t>
        </w:r>
        <w:r w:rsidRPr="005E3FE5">
          <w:t>canvas</w:t>
        </w:r>
        <w:r>
          <w:rPr>
            <w:rStyle w:val="PenBodyChar"/>
            <w:b/>
            <w:bCs/>
          </w:rPr>
          <w:t>.</w:t>
        </w:r>
      </w:ins>
    </w:p>
    <w:p w:rsidR="00084791" w:rsidRDefault="00084791" w:rsidP="00084791">
      <w:pPr>
        <w:pStyle w:val="PenNumbered"/>
        <w:ind w:left="450" w:hanging="450"/>
        <w:rPr>
          <w:ins w:id="609" w:author="Will Grasmick" w:date="2016-02-25T18:36:00Z"/>
        </w:rPr>
      </w:pPr>
      <w:ins w:id="610" w:author="Will Grasmick" w:date="2016-02-25T18:36:00Z">
        <w:r>
          <w:t xml:space="preserve">Double-click on </w:t>
        </w:r>
        <w:r w:rsidRPr="00492F2E">
          <w:rPr>
            <w:rStyle w:val="PenScreenTextChar"/>
          </w:rPr>
          <w:t>CSV file input</w:t>
        </w:r>
        <w:r>
          <w:t xml:space="preserve"> to open its properties</w:t>
        </w:r>
      </w:ins>
    </w:p>
    <w:p w:rsidR="00084791" w:rsidRDefault="00084791" w:rsidP="00084791">
      <w:pPr>
        <w:pStyle w:val="PenNumbered"/>
        <w:ind w:left="450" w:hanging="450"/>
        <w:rPr>
          <w:ins w:id="611" w:author="Will Grasmick" w:date="2016-02-25T18:36:00Z"/>
        </w:rPr>
      </w:pPr>
      <w:ins w:id="612" w:author="Will Grasmick" w:date="2016-02-25T18:36:00Z">
        <w:r>
          <w:t xml:space="preserve">Browse to the directory </w:t>
        </w:r>
      </w:ins>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ins w:id="613" w:author="Will Grasmick" w:date="2016-02-25T18:36:00Z">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ins>
      <w:r w:rsidR="00E54ECE">
        <w:rPr>
          <w:rStyle w:val="PenCodeblockBodyChar"/>
        </w:rPr>
        <w:t>03_customer_360_hbase</w:t>
      </w:r>
      <w:ins w:id="614" w:author="Will Grasmick" w:date="2016-02-25T18:36:00Z">
        <w:r w:rsidRPr="00BF0249">
          <w:rPr>
            <w:rStyle w:val="PenCodeblockBodyChar"/>
          </w:rPr>
          <w:t>/data/</w:t>
        </w:r>
        <w:r>
          <w:rPr>
            <w:rStyle w:val="PenCodeblockBodyChar"/>
          </w:rPr>
          <w:t xml:space="preserve"> </w:t>
        </w:r>
        <w:r>
          <w:t xml:space="preserve">and select </w:t>
        </w:r>
        <w:r>
          <w:rPr>
            <w:rStyle w:val="PenCodeblockBodyChar"/>
          </w:rPr>
          <w:t>web_events</w:t>
        </w:r>
        <w:r w:rsidRPr="005C70FE">
          <w:rPr>
            <w:rStyle w:val="PenCodeblockBodyChar"/>
          </w:rPr>
          <w:t>.csv</w:t>
        </w:r>
        <w:r>
          <w:t>.</w:t>
        </w:r>
      </w:ins>
    </w:p>
    <w:p w:rsidR="00084791" w:rsidRDefault="00084791" w:rsidP="00084791">
      <w:pPr>
        <w:pStyle w:val="PenNumbered"/>
        <w:ind w:left="450" w:hanging="450"/>
        <w:rPr>
          <w:ins w:id="615" w:author="Will Grasmick" w:date="2016-02-25T18:36:00Z"/>
        </w:rPr>
      </w:pPr>
      <w:ins w:id="616" w:author="Will Grasmick" w:date="2016-02-25T18:36:00Z">
        <w:r>
          <w:t xml:space="preserve">In the field “The row number field name (optional)”, enter </w:t>
        </w:r>
        <w:proofErr w:type="spellStart"/>
        <w:r w:rsidRPr="001C5C0B">
          <w:rPr>
            <w:rStyle w:val="PenCodeLine"/>
          </w:rPr>
          <w:t>hbase_id</w:t>
        </w:r>
        <w:proofErr w:type="spellEnd"/>
      </w:ins>
    </w:p>
    <w:p w:rsidR="00084791" w:rsidRDefault="00084791" w:rsidP="00084791">
      <w:pPr>
        <w:pStyle w:val="PenNumbered"/>
        <w:ind w:left="450" w:hanging="450"/>
        <w:rPr>
          <w:ins w:id="617" w:author="Will Grasmick" w:date="2016-02-25T18:36:00Z"/>
        </w:rPr>
      </w:pPr>
      <w:ins w:id="618" w:author="Will Grasmick" w:date="2016-02-25T18:36:00Z">
        <w:r>
          <w:t xml:space="preserve">Click the </w:t>
        </w:r>
        <w:r w:rsidRPr="00492F2E">
          <w:rPr>
            <w:rStyle w:val="PenScreenTextChar"/>
          </w:rPr>
          <w:t>Get Fields</w:t>
        </w:r>
        <w:r>
          <w:t xml:space="preserve"> button at the bottom and enter </w:t>
        </w:r>
        <w:r w:rsidRPr="00492F2E">
          <w:rPr>
            <w:rStyle w:val="PenCodeblockBodyChar"/>
          </w:rPr>
          <w:t>50,000</w:t>
        </w:r>
        <w:r>
          <w:t xml:space="preserve"> for the </w:t>
        </w:r>
        <w:r w:rsidRPr="00492F2E">
          <w:rPr>
            <w:rStyle w:val="PenScreenTextChar"/>
          </w:rPr>
          <w:t>Sample Size</w:t>
        </w:r>
        <w:r>
          <w:t xml:space="preserve">. </w:t>
        </w:r>
      </w:ins>
    </w:p>
    <w:p w:rsidR="00084791" w:rsidRDefault="00084791" w:rsidP="00084791">
      <w:pPr>
        <w:pStyle w:val="PenNumbered"/>
        <w:ind w:left="450" w:hanging="450"/>
        <w:rPr>
          <w:ins w:id="619" w:author="Will Grasmick" w:date="2016-02-25T18:36:00Z"/>
        </w:rPr>
      </w:pPr>
      <w:ins w:id="620" w:author="Will Grasmick" w:date="2016-02-25T18:36:00Z">
        <w:r>
          <w:t xml:space="preserve">Click </w:t>
        </w:r>
        <w:r w:rsidRPr="00492F2E">
          <w:rPr>
            <w:rStyle w:val="PenScreenTextChar"/>
          </w:rPr>
          <w:t>Close</w:t>
        </w:r>
        <w:r>
          <w:t xml:space="preserve"> to close the scan results.</w:t>
        </w:r>
      </w:ins>
    </w:p>
    <w:p w:rsidR="00084791" w:rsidRDefault="00084791" w:rsidP="00084791">
      <w:pPr>
        <w:pStyle w:val="PenNumbered"/>
        <w:ind w:left="450" w:hanging="450"/>
        <w:rPr>
          <w:ins w:id="621" w:author="Will Grasmick" w:date="2016-02-25T18:36:00Z"/>
        </w:rPr>
      </w:pPr>
      <w:ins w:id="622" w:author="Will Grasmick" w:date="2016-02-25T18:36:00Z">
        <w:r>
          <w:t xml:space="preserve">Click the </w:t>
        </w:r>
        <w:r w:rsidRPr="00492F2E">
          <w:rPr>
            <w:rStyle w:val="PenScreenTextChar"/>
          </w:rPr>
          <w:t>Preview</w:t>
        </w:r>
        <w:r>
          <w:t xml:space="preserve"> button to preview the data and then click </w:t>
        </w:r>
        <w:r w:rsidRPr="00492F2E">
          <w:rPr>
            <w:rStyle w:val="PenScreenTextChar"/>
          </w:rPr>
          <w:t>Close</w:t>
        </w:r>
        <w:r>
          <w:t xml:space="preserve">.  Your </w:t>
        </w:r>
        <w:r w:rsidRPr="005E3FE5">
          <w:rPr>
            <w:rStyle w:val="PenScreenTextChar"/>
          </w:rPr>
          <w:t>CSV Input</w:t>
        </w:r>
        <w:r>
          <w:t xml:space="preserve"> dialog box match the following image:</w:t>
        </w:r>
      </w:ins>
    </w:p>
    <w:p w:rsidR="00084791" w:rsidRDefault="00084791" w:rsidP="00084791">
      <w:pPr>
        <w:pStyle w:val="PenNumbered"/>
        <w:numPr>
          <w:ilvl w:val="0"/>
          <w:numId w:val="0"/>
        </w:numPr>
        <w:ind w:left="450"/>
        <w:rPr>
          <w:ins w:id="623" w:author="Will Grasmick" w:date="2016-02-25T18:36:00Z"/>
        </w:rPr>
      </w:pPr>
      <w:ins w:id="624" w:author="Will Grasmick" w:date="2016-02-25T18:36:00Z">
        <w:r>
          <w:rPr>
            <w:noProof/>
          </w:rPr>
          <w:drawing>
            <wp:inline distT="0" distB="0" distL="0" distR="0" wp14:anchorId="7DC638A0" wp14:editId="387741B2">
              <wp:extent cx="5943600" cy="3178175"/>
              <wp:effectExtent l="19050" t="19050" r="19050" b="222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78175"/>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625" w:author="Will Grasmick" w:date="2016-02-25T18:36:00Z"/>
        </w:rPr>
      </w:pPr>
      <w:ins w:id="626" w:author="Will Grasmick" w:date="2016-02-25T18:36:00Z">
        <w:r>
          <w:t xml:space="preserve">Click </w:t>
        </w:r>
        <w:r w:rsidRPr="00492F2E">
          <w:rPr>
            <w:rStyle w:val="PenScreenTextChar"/>
          </w:rPr>
          <w:t>OK</w:t>
        </w:r>
        <w:r>
          <w:t xml:space="preserve"> to return to the canvas.</w:t>
        </w:r>
      </w:ins>
    </w:p>
    <w:p w:rsidR="00084791" w:rsidRDefault="00084791" w:rsidP="00084791">
      <w:pPr>
        <w:pStyle w:val="PenNumbered"/>
        <w:numPr>
          <w:ilvl w:val="0"/>
          <w:numId w:val="0"/>
        </w:numPr>
        <w:ind w:left="450"/>
        <w:rPr>
          <w:ins w:id="627" w:author="Will Grasmick" w:date="2016-02-25T18:36:00Z"/>
        </w:rPr>
      </w:pPr>
    </w:p>
    <w:p w:rsidR="00084791" w:rsidRDefault="00084791" w:rsidP="00084791">
      <w:pPr>
        <w:pStyle w:val="PenNoteSubNumbered"/>
        <w:rPr>
          <w:ins w:id="628" w:author="Will Grasmick" w:date="2016-02-25T18:36:00Z"/>
          <w:color w:val="1F497D" w:themeColor="text2"/>
        </w:rPr>
      </w:pPr>
      <w:ins w:id="629" w:author="Will Grasmick" w:date="2016-02-25T18:36:00Z">
        <w:r w:rsidRPr="000E0DCC">
          <w:rPr>
            <w:noProof/>
            <w:color w:val="1F497D" w:themeColor="text2"/>
          </w:rPr>
          <w:drawing>
            <wp:anchor distT="0" distB="0" distL="114300" distR="114300" simplePos="0" relativeHeight="251789312" behindDoc="0" locked="0" layoutInCell="1" allowOverlap="1" wp14:anchorId="52200EF9" wp14:editId="32EB40F9">
              <wp:simplePos x="0" y="0"/>
              <wp:positionH relativeFrom="column">
                <wp:posOffset>1287</wp:posOffset>
              </wp:positionH>
              <wp:positionV relativeFrom="paragraph">
                <wp:posOffset>-2574</wp:posOffset>
              </wp:positionV>
              <wp:extent cx="420624" cy="530352"/>
              <wp:effectExtent l="0" t="0" r="0" b="3175"/>
              <wp:wrapSquare wrapText="r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The HBase Output step will truncate the target table prior to loading it.</w:t>
        </w:r>
      </w:ins>
    </w:p>
    <w:p w:rsidR="00084791" w:rsidRDefault="00084791" w:rsidP="00084791">
      <w:pPr>
        <w:pStyle w:val="PenNumbered"/>
        <w:numPr>
          <w:ilvl w:val="0"/>
          <w:numId w:val="0"/>
        </w:numPr>
        <w:ind w:left="450"/>
        <w:rPr>
          <w:ins w:id="630" w:author="Will Grasmick" w:date="2016-02-25T18:36:00Z"/>
        </w:rPr>
      </w:pPr>
    </w:p>
    <w:p w:rsidR="00084791" w:rsidRDefault="00084791" w:rsidP="00084791">
      <w:pPr>
        <w:pStyle w:val="PenNumbered"/>
        <w:ind w:left="450" w:hanging="450"/>
        <w:rPr>
          <w:ins w:id="631" w:author="Will Grasmick" w:date="2016-02-25T18:36:00Z"/>
        </w:rPr>
      </w:pPr>
      <w:ins w:id="632" w:author="Will Grasmick" w:date="2016-02-25T18:36:00Z">
        <w:r>
          <w:lastRenderedPageBreak/>
          <w:t xml:space="preserve">From the </w:t>
        </w:r>
        <w:r w:rsidRPr="00492F2E">
          <w:rPr>
            <w:rStyle w:val="PenScreenTextChar"/>
          </w:rPr>
          <w:t>Design</w:t>
        </w:r>
        <w:r>
          <w:t xml:space="preserve"> tab on the left, collapse the </w:t>
        </w:r>
        <w:r w:rsidRPr="00492F2E">
          <w:rPr>
            <w:rStyle w:val="PenScreenTextChar"/>
          </w:rPr>
          <w:t>Input</w:t>
        </w:r>
        <w:r>
          <w:t xml:space="preserve"> folder and expand the </w:t>
        </w:r>
        <w:r w:rsidRPr="00492F2E">
          <w:rPr>
            <w:rStyle w:val="PenScreenTextChar"/>
          </w:rPr>
          <w:t>Big Data</w:t>
        </w:r>
        <w:r>
          <w:t xml:space="preserve"> folder; then, select and drag </w:t>
        </w:r>
        <w:r>
          <w:rPr>
            <w:rStyle w:val="PenScreenTextChar"/>
          </w:rPr>
          <w:t>HBase</w:t>
        </w:r>
        <w:r w:rsidRPr="00492F2E">
          <w:rPr>
            <w:rStyle w:val="PenScreenTextChar"/>
          </w:rPr>
          <w:t xml:space="preserve"> Output</w:t>
        </w:r>
        <w:r>
          <w:t xml:space="preserve"> onto the canvas.</w:t>
        </w:r>
      </w:ins>
    </w:p>
    <w:p w:rsidR="00084791" w:rsidRDefault="00084791" w:rsidP="00084791">
      <w:pPr>
        <w:pStyle w:val="PenNumbered"/>
        <w:ind w:left="450" w:hanging="450"/>
        <w:rPr>
          <w:ins w:id="633" w:author="Will Grasmick" w:date="2016-02-25T18:36:00Z"/>
        </w:rPr>
      </w:pPr>
      <w:ins w:id="634" w:author="Will Grasmick" w:date="2016-02-25T18:36:00Z">
        <w:r>
          <w:t xml:space="preserve">Shift-click the </w:t>
        </w:r>
        <w:r w:rsidRPr="00492F2E">
          <w:rPr>
            <w:rStyle w:val="PenScreenTextChar"/>
          </w:rPr>
          <w:t>CSV file input</w:t>
        </w:r>
        <w:r>
          <w:t xml:space="preserve"> step and while holding down your mouse key, drag a </w:t>
        </w:r>
        <w:r w:rsidRPr="00492F2E">
          <w:rPr>
            <w:rStyle w:val="PenBodyChar"/>
            <w:b/>
            <w:bCs/>
          </w:rPr>
          <w:t>hop</w:t>
        </w:r>
        <w:r>
          <w:t xml:space="preserve"> over to the </w:t>
        </w:r>
        <w:r>
          <w:rPr>
            <w:rStyle w:val="PenScreenTextChar"/>
          </w:rPr>
          <w:t>HBase</w:t>
        </w:r>
        <w:r w:rsidRPr="00492F2E">
          <w:rPr>
            <w:rStyle w:val="PenScreenTextChar"/>
          </w:rPr>
          <w:t xml:space="preserve"> Output</w:t>
        </w:r>
        <w:r>
          <w:t xml:space="preserve"> step.  When prompted, select </w:t>
        </w:r>
        <w:r w:rsidRPr="00712814">
          <w:rPr>
            <w:rStyle w:val="PenScreenTextChar"/>
          </w:rPr>
          <w:t>Main output of step</w:t>
        </w:r>
        <w:r>
          <w:t>.</w:t>
        </w:r>
      </w:ins>
    </w:p>
    <w:p w:rsidR="00084791" w:rsidRDefault="00084791" w:rsidP="00084791">
      <w:pPr>
        <w:pStyle w:val="PenNumbered"/>
        <w:numPr>
          <w:ilvl w:val="0"/>
          <w:numId w:val="0"/>
        </w:numPr>
        <w:ind w:left="450"/>
        <w:rPr>
          <w:ins w:id="635" w:author="Will Grasmick" w:date="2016-02-25T18:36:00Z"/>
        </w:rPr>
      </w:pPr>
      <w:ins w:id="636" w:author="Will Grasmick" w:date="2016-02-25T18:36:00Z">
        <w:r w:rsidRPr="00AD2AFE">
          <w:rPr>
            <w:noProof/>
          </w:rPr>
          <w:t xml:space="preserve"> </w:t>
        </w:r>
        <w:r>
          <w:rPr>
            <w:noProof/>
          </w:rPr>
          <w:drawing>
            <wp:inline distT="0" distB="0" distL="0" distR="0" wp14:anchorId="0628541F" wp14:editId="542FDD90">
              <wp:extent cx="3247619" cy="714286"/>
              <wp:effectExtent l="19050" t="19050" r="10160" b="1016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47619" cy="714286"/>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637" w:author="Will Grasmick" w:date="2016-02-25T18:36:00Z"/>
        </w:rPr>
      </w:pPr>
      <w:ins w:id="638" w:author="Will Grasmick" w:date="2016-02-25T18:36:00Z">
        <w:r>
          <w:t xml:space="preserve">Double-click on </w:t>
        </w:r>
        <w:r>
          <w:rPr>
            <w:rStyle w:val="PenScreenTextChar"/>
          </w:rPr>
          <w:t>HBase</w:t>
        </w:r>
        <w:r w:rsidRPr="00712814">
          <w:rPr>
            <w:rStyle w:val="PenScreenTextChar"/>
          </w:rPr>
          <w:t xml:space="preserve"> Output</w:t>
        </w:r>
        <w:r>
          <w:t xml:space="preserve"> step to open its properties.</w:t>
        </w:r>
      </w:ins>
    </w:p>
    <w:p w:rsidR="00084791" w:rsidRDefault="00084791" w:rsidP="00084791">
      <w:pPr>
        <w:pStyle w:val="PenNumbered"/>
        <w:ind w:left="450" w:right="-90" w:hanging="450"/>
        <w:rPr>
          <w:ins w:id="639" w:author="Will Grasmick" w:date="2016-02-25T18:36:00Z"/>
        </w:rPr>
      </w:pPr>
      <w:ins w:id="640" w:author="Will Grasmick" w:date="2016-02-25T18:36:00Z">
        <w:r>
          <w:t>In the</w:t>
        </w:r>
        <w:r w:rsidRPr="00C403AE">
          <w:t xml:space="preserve"> </w:t>
        </w:r>
        <w:r w:rsidRPr="001C5C0B">
          <w:rPr>
            <w:rStyle w:val="PenScreenTextChar"/>
          </w:rPr>
          <w:t>Configure connection</w:t>
        </w:r>
        <w:r>
          <w:t xml:space="preserve"> tab, from the </w:t>
        </w:r>
        <w:r w:rsidRPr="00436438">
          <w:rPr>
            <w:rStyle w:val="PenScreenTextChar"/>
          </w:rPr>
          <w:t>Hadoop cluster</w:t>
        </w:r>
        <w:r>
          <w:t xml:space="preserve"> drop-down select </w:t>
        </w:r>
        <w:r w:rsidRPr="00436438">
          <w:rPr>
            <w:rStyle w:val="PenCodeLine"/>
          </w:rPr>
          <w:t>CDH 5.3.</w:t>
        </w:r>
      </w:ins>
    </w:p>
    <w:p w:rsidR="00084791" w:rsidRDefault="00084791" w:rsidP="00084791">
      <w:pPr>
        <w:pStyle w:val="PenNumbered"/>
        <w:ind w:left="450" w:right="-90" w:hanging="450"/>
        <w:rPr>
          <w:ins w:id="641" w:author="Will Grasmick" w:date="2016-02-25T18:36:00Z"/>
        </w:rPr>
      </w:pPr>
      <w:ins w:id="642" w:author="Will Grasmick" w:date="2016-02-25T18:36:00Z">
        <w:r>
          <w:t xml:space="preserve">Select the </w:t>
        </w:r>
        <w:r w:rsidRPr="001C5C0B">
          <w:rPr>
            <w:rStyle w:val="PenScreenTextChar"/>
          </w:rPr>
          <w:t>Create/Edit mappings</w:t>
        </w:r>
        <w:r>
          <w:t xml:space="preserve"> tab</w:t>
        </w:r>
      </w:ins>
    </w:p>
    <w:p w:rsidR="00084791" w:rsidRDefault="00084791" w:rsidP="00084791">
      <w:pPr>
        <w:pStyle w:val="PenNumbered"/>
        <w:ind w:left="450" w:right="-90" w:hanging="450"/>
        <w:rPr>
          <w:ins w:id="643" w:author="Will Grasmick" w:date="2016-02-25T18:36:00Z"/>
        </w:rPr>
      </w:pPr>
      <w:ins w:id="644" w:author="Will Grasmick" w:date="2016-02-25T18:36:00Z">
        <w:r>
          <w:t xml:space="preserve">Click on </w:t>
        </w:r>
        <w:r w:rsidRPr="00436438">
          <w:rPr>
            <w:rStyle w:val="PenScreenTextChar"/>
          </w:rPr>
          <w:t>Get table names</w:t>
        </w:r>
        <w:r w:rsidRPr="00532547">
          <w:t xml:space="preserve"> button and sel</w:t>
        </w:r>
        <w:r>
          <w:t xml:space="preserve">ect </w:t>
        </w:r>
        <w:proofErr w:type="spellStart"/>
        <w:r w:rsidRPr="00436438">
          <w:rPr>
            <w:rStyle w:val="PenCodeLine"/>
          </w:rPr>
          <w:t>webevents</w:t>
        </w:r>
        <w:proofErr w:type="spellEnd"/>
        <w:r>
          <w:t xml:space="preserve"> from the list.</w:t>
        </w:r>
      </w:ins>
    </w:p>
    <w:p w:rsidR="00084791" w:rsidRDefault="00084791" w:rsidP="00084791">
      <w:pPr>
        <w:pStyle w:val="PenNumbered"/>
        <w:ind w:left="450" w:hanging="450"/>
        <w:rPr>
          <w:ins w:id="645" w:author="Will Grasmick" w:date="2016-02-25T18:36:00Z"/>
        </w:rPr>
      </w:pPr>
      <w:ins w:id="646" w:author="Will Grasmick" w:date="2016-02-25T18:36:00Z">
        <w:r>
          <w:t xml:space="preserve">Click the </w:t>
        </w:r>
        <w:r w:rsidRPr="00436438">
          <w:rPr>
            <w:rStyle w:val="PenScreenTextChar"/>
          </w:rPr>
          <w:t>Get incoming fields</w:t>
        </w:r>
        <w:r w:rsidRPr="00532547">
          <w:t xml:space="preserve"> button and </w:t>
        </w:r>
        <w:r>
          <w:t xml:space="preserve">enter </w:t>
        </w:r>
        <w:proofErr w:type="spellStart"/>
        <w:r w:rsidRPr="00436438">
          <w:rPr>
            <w:rStyle w:val="PenCodeLine"/>
          </w:rPr>
          <w:t>hbase_id</w:t>
        </w:r>
        <w:proofErr w:type="spellEnd"/>
        <w:r>
          <w:t xml:space="preserve"> as the Key, with the final mapping matching the below image</w:t>
        </w:r>
        <w:r w:rsidRPr="00532547">
          <w:t>:</w:t>
        </w:r>
        <w:r w:rsidRPr="00532547">
          <w:rPr>
            <w:noProof/>
          </w:rPr>
          <w:t xml:space="preserve"> </w:t>
        </w:r>
        <w:r>
          <w:rPr>
            <w:noProof/>
          </w:rPr>
          <w:drawing>
            <wp:inline distT="0" distB="0" distL="0" distR="0" wp14:anchorId="4B53AEE9" wp14:editId="6469F310">
              <wp:extent cx="5943600" cy="2992120"/>
              <wp:effectExtent l="19050" t="19050" r="19050" b="177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92120"/>
                      </a:xfrm>
                      <a:prstGeom prst="rect">
                        <a:avLst/>
                      </a:prstGeom>
                      <a:ln>
                        <a:solidFill>
                          <a:schemeClr val="accent1"/>
                        </a:solidFill>
                      </a:ln>
                    </pic:spPr>
                  </pic:pic>
                </a:graphicData>
              </a:graphic>
            </wp:inline>
          </w:drawing>
        </w:r>
      </w:ins>
    </w:p>
    <w:p w:rsidR="00084791" w:rsidRDefault="00084791" w:rsidP="00084791">
      <w:pPr>
        <w:pStyle w:val="PenNumbered"/>
        <w:ind w:left="450" w:right="-90" w:hanging="450"/>
        <w:rPr>
          <w:ins w:id="647" w:author="Will Grasmick" w:date="2016-02-25T18:36:00Z"/>
        </w:rPr>
      </w:pPr>
      <w:ins w:id="648" w:author="Will Grasmick" w:date="2016-02-25T18:36:00Z">
        <w:r>
          <w:t xml:space="preserve">In </w:t>
        </w:r>
        <w:proofErr w:type="gramStart"/>
        <w:r w:rsidRPr="00436438">
          <w:rPr>
            <w:rStyle w:val="PenScreenTextChar"/>
          </w:rPr>
          <w:t>Mapping</w:t>
        </w:r>
        <w:proofErr w:type="gramEnd"/>
        <w:r w:rsidRPr="00436438">
          <w:rPr>
            <w:rStyle w:val="PenScreenTextChar"/>
          </w:rPr>
          <w:t xml:space="preserve"> name</w:t>
        </w:r>
        <w:r>
          <w:t xml:space="preserve"> enter </w:t>
        </w:r>
        <w:proofErr w:type="spellStart"/>
        <w:r w:rsidRPr="00436438">
          <w:rPr>
            <w:rStyle w:val="PenCodeLine"/>
          </w:rPr>
          <w:t>webevents_hbase_mapping</w:t>
        </w:r>
        <w:proofErr w:type="spellEnd"/>
        <w:r>
          <w:t xml:space="preserve"> and then click the </w:t>
        </w:r>
        <w:r w:rsidRPr="00436438">
          <w:rPr>
            <w:rStyle w:val="PenScreenTextChar"/>
          </w:rPr>
          <w:t>Save Mapping</w:t>
        </w:r>
        <w:r>
          <w:t xml:space="preserve"> button.  Click </w:t>
        </w:r>
        <w:r w:rsidRPr="00436438">
          <w:rPr>
            <w:rStyle w:val="PenScreenTextChar"/>
          </w:rPr>
          <w:t>OK</w:t>
        </w:r>
        <w:r>
          <w:t xml:space="preserve"> to exit.</w:t>
        </w:r>
      </w:ins>
    </w:p>
    <w:p w:rsidR="00084791" w:rsidRPr="001C5C0B" w:rsidRDefault="00084791" w:rsidP="00084791">
      <w:pPr>
        <w:pStyle w:val="PenNumbered"/>
        <w:ind w:left="450" w:right="-90" w:hanging="450"/>
        <w:rPr>
          <w:ins w:id="649" w:author="Will Grasmick" w:date="2016-02-25T18:36:00Z"/>
          <w:rStyle w:val="PenScreenTextChar"/>
          <w:b w:val="0"/>
          <w:color w:val="333E48"/>
        </w:rPr>
      </w:pPr>
      <w:ins w:id="650" w:author="Will Grasmick" w:date="2016-02-25T18:36:00Z">
        <w:r>
          <w:t xml:space="preserve">Double-click on </w:t>
        </w:r>
        <w:r>
          <w:rPr>
            <w:rStyle w:val="PenScreenTextChar"/>
          </w:rPr>
          <w:t>HBase</w:t>
        </w:r>
        <w:r w:rsidRPr="00EF4632">
          <w:rPr>
            <w:rStyle w:val="PenScreenTextChar"/>
          </w:rPr>
          <w:t xml:space="preserve"> Output</w:t>
        </w:r>
      </w:ins>
      <w:r w:rsidR="006D3EBC">
        <w:rPr>
          <w:rStyle w:val="PenScreenTextChar"/>
        </w:rPr>
        <w:t>.</w:t>
      </w:r>
    </w:p>
    <w:p w:rsidR="00084791" w:rsidRPr="001C5C0B" w:rsidRDefault="00084791" w:rsidP="00084791">
      <w:pPr>
        <w:pStyle w:val="PenNumbered"/>
        <w:ind w:left="450" w:right="-90" w:hanging="450"/>
        <w:rPr>
          <w:ins w:id="651" w:author="Will Grasmick" w:date="2016-02-25T18:36:00Z"/>
          <w:rStyle w:val="PenScreenTextChar"/>
          <w:b w:val="0"/>
          <w:color w:val="333E48"/>
        </w:rPr>
      </w:pPr>
      <w:ins w:id="652" w:author="Will Grasmick" w:date="2016-02-25T18:36:00Z">
        <w:r>
          <w:t>In the</w:t>
        </w:r>
        <w:r w:rsidRPr="00C403AE">
          <w:t xml:space="preserve"> </w:t>
        </w:r>
        <w:r w:rsidRPr="00F70700">
          <w:rPr>
            <w:rStyle w:val="PenScreenTextChar"/>
          </w:rPr>
          <w:t>Configure connection</w:t>
        </w:r>
        <w:r>
          <w:t xml:space="preserve"> tab, click the </w:t>
        </w:r>
        <w:r w:rsidRPr="00436438">
          <w:rPr>
            <w:rStyle w:val="PenScreenTextChar"/>
          </w:rPr>
          <w:t>Get table names</w:t>
        </w:r>
        <w:r>
          <w:t xml:space="preserve"> button</w:t>
        </w:r>
        <w:r w:rsidRPr="001C5C0B">
          <w:t xml:space="preserve"> and </w:t>
        </w:r>
        <w:r>
          <w:t xml:space="preserve">from the </w:t>
        </w:r>
        <w:r w:rsidRPr="00436438">
          <w:rPr>
            <w:rStyle w:val="PenScreenTextChar"/>
          </w:rPr>
          <w:t>HBase table name</w:t>
        </w:r>
        <w:r w:rsidRPr="001C5C0B">
          <w:t xml:space="preserve"> drop-down select </w:t>
        </w:r>
        <w:proofErr w:type="spellStart"/>
        <w:r w:rsidRPr="00436438">
          <w:rPr>
            <w:rStyle w:val="PenCodeLine"/>
          </w:rPr>
          <w:t>webevents</w:t>
        </w:r>
        <w:proofErr w:type="spellEnd"/>
        <w:r>
          <w:t>.</w:t>
        </w:r>
      </w:ins>
    </w:p>
    <w:p w:rsidR="00084791" w:rsidRDefault="00084791" w:rsidP="00084791">
      <w:pPr>
        <w:pStyle w:val="PenNumbered"/>
        <w:ind w:left="450" w:right="-90" w:hanging="450"/>
        <w:rPr>
          <w:ins w:id="653" w:author="Will Grasmick" w:date="2016-02-25T18:36:00Z"/>
        </w:rPr>
      </w:pPr>
      <w:ins w:id="654" w:author="Will Grasmick" w:date="2016-02-25T18:36:00Z">
        <w:r>
          <w:t>In the</w:t>
        </w:r>
        <w:r w:rsidRPr="00C403AE">
          <w:t xml:space="preserve"> </w:t>
        </w:r>
        <w:r w:rsidRPr="00F70700">
          <w:rPr>
            <w:rStyle w:val="PenScreenTextChar"/>
          </w:rPr>
          <w:t>Configure connection</w:t>
        </w:r>
        <w:r>
          <w:t xml:space="preserve"> tab, click the </w:t>
        </w:r>
        <w:r w:rsidRPr="00436438">
          <w:rPr>
            <w:rStyle w:val="PenScreenTextChar"/>
          </w:rPr>
          <w:t>Get mappings</w:t>
        </w:r>
        <w:r>
          <w:rPr>
            <w:rStyle w:val="PenScreenTextChar"/>
          </w:rPr>
          <w:t xml:space="preserve"> </w:t>
        </w:r>
        <w:r w:rsidRPr="00436438">
          <w:rPr>
            <w:rStyle w:val="PenScreenTextChar"/>
          </w:rPr>
          <w:t>for the specified table</w:t>
        </w:r>
        <w:r>
          <w:t xml:space="preserve"> and </w:t>
        </w:r>
        <w:r w:rsidRPr="00F70700">
          <w:t xml:space="preserve">from the </w:t>
        </w:r>
        <w:r w:rsidRPr="00436438">
          <w:rPr>
            <w:rStyle w:val="PenScreenTextChar"/>
          </w:rPr>
          <w:t>Mapping name</w:t>
        </w:r>
        <w:r w:rsidRPr="00F70700">
          <w:t xml:space="preserve"> drop-down</w:t>
        </w:r>
        <w:r>
          <w:t xml:space="preserve"> select </w:t>
        </w:r>
        <w:proofErr w:type="spellStart"/>
        <w:r w:rsidRPr="00436438">
          <w:rPr>
            <w:rStyle w:val="PenCodeLine"/>
          </w:rPr>
          <w:t>webevents_hbase_mapping</w:t>
        </w:r>
        <w:proofErr w:type="spellEnd"/>
        <w:r>
          <w:rPr>
            <w:rStyle w:val="PenScreenTextChar"/>
          </w:rPr>
          <w:t xml:space="preserve">. </w:t>
        </w:r>
        <w:r>
          <w:t xml:space="preserve">Click </w:t>
        </w:r>
        <w:r w:rsidRPr="00436438">
          <w:rPr>
            <w:rStyle w:val="PenScreenTextChar"/>
          </w:rPr>
          <w:t>OK</w:t>
        </w:r>
        <w:r>
          <w:t xml:space="preserve"> to exit.</w:t>
        </w:r>
      </w:ins>
    </w:p>
    <w:p w:rsidR="00084791" w:rsidRDefault="00084791" w:rsidP="00084791">
      <w:pPr>
        <w:pStyle w:val="PenNumbered"/>
        <w:ind w:left="450" w:right="-90" w:hanging="450"/>
        <w:rPr>
          <w:ins w:id="655" w:author="Will Grasmick" w:date="2016-02-25T18:36:00Z"/>
          <w:i/>
        </w:rPr>
      </w:pPr>
      <w:ins w:id="656" w:author="Will Grasmick" w:date="2016-02-25T18:36:00Z">
        <w:r>
          <w:t xml:space="preserve">Click the </w:t>
        </w:r>
        <w:r w:rsidRPr="001E02BF">
          <w:rPr>
            <w:rStyle w:val="PenScreenTextChar"/>
          </w:rPr>
          <w:t>Launch</w:t>
        </w:r>
        <w:r>
          <w:t xml:space="preserve"> button at the bottom of the </w:t>
        </w:r>
        <w:r w:rsidRPr="001E02BF">
          <w:rPr>
            <w:rStyle w:val="PenScreenTextChar"/>
          </w:rPr>
          <w:t>Execute a transformation</w:t>
        </w:r>
        <w:r>
          <w:t xml:space="preserve"> dialog box.</w:t>
        </w:r>
      </w:ins>
    </w:p>
    <w:p w:rsidR="00084791" w:rsidRPr="001C5C0B" w:rsidRDefault="00084791" w:rsidP="00084791">
      <w:pPr>
        <w:pStyle w:val="PenNumbered"/>
        <w:ind w:left="450" w:right="-90" w:hanging="450"/>
        <w:rPr>
          <w:ins w:id="657" w:author="Will Grasmick" w:date="2016-02-25T18:36:00Z"/>
          <w:i/>
        </w:rPr>
      </w:pPr>
      <w:ins w:id="658" w:author="Will Grasmick" w:date="2016-02-25T18:36:00Z">
        <w:r>
          <w:lastRenderedPageBreak/>
          <w:t xml:space="preserve">This transformation will load </w:t>
        </w:r>
        <w:r w:rsidRPr="00FA013A">
          <w:t>51,419</w:t>
        </w:r>
        <w:r>
          <w:t xml:space="preserve"> web event records into the HBase table </w:t>
        </w:r>
        <w:proofErr w:type="spellStart"/>
        <w:r w:rsidRPr="00436438">
          <w:rPr>
            <w:rStyle w:val="PenCodeLine"/>
          </w:rPr>
          <w:t>webevents</w:t>
        </w:r>
        <w:proofErr w:type="spellEnd"/>
        <w:r>
          <w:t>.  You will see green checkmarks on each box when the transformation has succeeded:</w:t>
        </w:r>
        <w:r w:rsidRPr="00F81A1F">
          <w:rPr>
            <w:noProof/>
          </w:rPr>
          <w:t xml:space="preserve"> </w:t>
        </w:r>
        <w:r>
          <w:rPr>
            <w:noProof/>
          </w:rPr>
          <w:drawing>
            <wp:inline distT="0" distB="0" distL="0" distR="0" wp14:anchorId="4F9EA585" wp14:editId="1440D10F">
              <wp:extent cx="2924354" cy="745753"/>
              <wp:effectExtent l="19050" t="19050" r="9525" b="165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39940" cy="749728"/>
                      </a:xfrm>
                      <a:prstGeom prst="rect">
                        <a:avLst/>
                      </a:prstGeom>
                      <a:ln>
                        <a:solidFill>
                          <a:schemeClr val="accent1"/>
                        </a:solidFill>
                      </a:ln>
                    </pic:spPr>
                  </pic:pic>
                </a:graphicData>
              </a:graphic>
            </wp:inline>
          </w:drawing>
        </w:r>
      </w:ins>
    </w:p>
    <w:p w:rsidR="00084791" w:rsidRDefault="00084791" w:rsidP="00084791">
      <w:pPr>
        <w:pStyle w:val="PenNumbered"/>
        <w:numPr>
          <w:ilvl w:val="0"/>
          <w:numId w:val="0"/>
        </w:numPr>
        <w:ind w:left="360" w:hanging="360"/>
        <w:rPr>
          <w:ins w:id="659" w:author="Will Grasmick" w:date="2016-02-25T18:36:00Z"/>
        </w:rPr>
      </w:pPr>
    </w:p>
    <w:p w:rsidR="00084791" w:rsidRDefault="00084791" w:rsidP="00084791">
      <w:pPr>
        <w:pStyle w:val="PenHeading5"/>
        <w:rPr>
          <w:ins w:id="660" w:author="Will Grasmick" w:date="2016-02-25T18:36:00Z"/>
        </w:rPr>
      </w:pPr>
      <w:ins w:id="661" w:author="Will Grasmick" w:date="2016-02-25T18:36:00Z">
        <w:r>
          <w:t>PDI Exercise 3: Create a transformation to load POS transactions to HBase</w:t>
        </w:r>
      </w:ins>
    </w:p>
    <w:p w:rsidR="00084791" w:rsidRDefault="00084791" w:rsidP="00084791">
      <w:pPr>
        <w:pStyle w:val="PenHeading5"/>
        <w:rPr>
          <w:ins w:id="662" w:author="Will Grasmick" w:date="2016-02-25T18:36:00Z"/>
          <w:b w:val="0"/>
        </w:rPr>
      </w:pPr>
      <w:ins w:id="663" w:author="Will Grasmick" w:date="2016-02-25T18:36:00Z">
        <w:r w:rsidRPr="005C70FE">
          <w:rPr>
            <w:b w:val="0"/>
          </w:rPr>
          <w:t xml:space="preserve">This third exercise steps you through the process of creating a transformation to load </w:t>
        </w:r>
        <w:r>
          <w:rPr>
            <w:b w:val="0"/>
          </w:rPr>
          <w:t xml:space="preserve">the third and final data source, </w:t>
        </w:r>
        <w:r w:rsidRPr="005C70FE">
          <w:rPr>
            <w:b w:val="0"/>
          </w:rPr>
          <w:t>customer point-of-sale (POS) sale transaction records</w:t>
        </w:r>
        <w:r>
          <w:rPr>
            <w:b w:val="0"/>
          </w:rPr>
          <w:t>,</w:t>
        </w:r>
        <w:r w:rsidRPr="005C70FE">
          <w:rPr>
            <w:b w:val="0"/>
          </w:rPr>
          <w:t xml:space="preserve"> from a CSV file into </w:t>
        </w:r>
        <w:r>
          <w:rPr>
            <w:b w:val="0"/>
          </w:rPr>
          <w:t xml:space="preserve">the </w:t>
        </w:r>
        <w:proofErr w:type="spellStart"/>
        <w:r w:rsidRPr="00436438">
          <w:rPr>
            <w:rStyle w:val="PenCodeLine"/>
          </w:rPr>
          <w:t>pos</w:t>
        </w:r>
        <w:proofErr w:type="spellEnd"/>
        <w:r>
          <w:rPr>
            <w:b w:val="0"/>
          </w:rPr>
          <w:t xml:space="preserve"> HBase table created prior to exercise 1.  You use the number range step to bin sales orders into buckets based on the size of the order.  </w:t>
        </w:r>
      </w:ins>
    </w:p>
    <w:p w:rsidR="00084791" w:rsidRPr="00436438" w:rsidRDefault="00084791" w:rsidP="00084791">
      <w:pPr>
        <w:pStyle w:val="PenNumbered"/>
        <w:numPr>
          <w:ilvl w:val="0"/>
          <w:numId w:val="5"/>
        </w:numPr>
        <w:ind w:left="450" w:hanging="450"/>
        <w:rPr>
          <w:ins w:id="664" w:author="Will Grasmick" w:date="2016-02-25T18:36:00Z"/>
          <w:rStyle w:val="PenScreenTextChar"/>
          <w:b w:val="0"/>
          <w:color w:val="333E48"/>
        </w:rPr>
      </w:pPr>
      <w:ins w:id="665" w:author="Will Grasmick" w:date="2016-02-25T18:36:00Z">
        <w:r>
          <w:t xml:space="preserve">From the main menu choose </w:t>
        </w:r>
        <w:r w:rsidRPr="002A708A">
          <w:rPr>
            <w:rStyle w:val="PenScreenTextChar"/>
          </w:rPr>
          <w:t>File</w:t>
        </w:r>
        <w:r>
          <w:t xml:space="preserve"> | </w:t>
        </w:r>
        <w:r w:rsidRPr="002A708A">
          <w:rPr>
            <w:rStyle w:val="PenScreenTextChar"/>
          </w:rPr>
          <w:t>New</w:t>
        </w:r>
        <w:r>
          <w:t xml:space="preserve"> | </w:t>
        </w:r>
        <w:r w:rsidRPr="002A708A">
          <w:rPr>
            <w:rStyle w:val="PenScreenTextChar"/>
          </w:rPr>
          <w:t>Transformation</w:t>
        </w:r>
      </w:ins>
    </w:p>
    <w:p w:rsidR="00084791" w:rsidRPr="0091763A" w:rsidRDefault="00084791" w:rsidP="00084791">
      <w:pPr>
        <w:pStyle w:val="PenNumbered"/>
        <w:ind w:left="450" w:hanging="450"/>
        <w:rPr>
          <w:ins w:id="666" w:author="Will Grasmick" w:date="2016-02-25T18:36:00Z"/>
          <w:rStyle w:val="PenScreenTextChar"/>
          <w:b w:val="0"/>
          <w:color w:val="333E48"/>
        </w:rPr>
      </w:pPr>
      <w:ins w:id="667" w:author="Will Grasmick" w:date="2016-02-25T18:36:00Z">
        <w:r w:rsidRPr="00436438">
          <w:rPr>
            <w:rStyle w:val="PenScreenTextChar"/>
          </w:rPr>
          <w:t>File | Save</w:t>
        </w:r>
        <w:r>
          <w:t xml:space="preserve"> to </w:t>
        </w:r>
      </w:ins>
      <w:r w:rsidR="00F9132D">
        <w:rPr>
          <w:rStyle w:val="PenCodeLine"/>
        </w:rPr>
        <w:t>/pentaho/shared_content</w:t>
      </w:r>
      <w:ins w:id="668" w:author="Will Grasmick" w:date="2016-02-25T18:36:00Z">
        <w:r w:rsidRPr="00C0596A">
          <w:rPr>
            <w:rStyle w:val="PenCodeLine"/>
          </w:rPr>
          <w:t>/WorkshopTraining/student_files/</w:t>
        </w:r>
      </w:ins>
      <w:r w:rsidR="00E54ECE">
        <w:rPr>
          <w:rStyle w:val="PenCodeLine"/>
        </w:rPr>
        <w:t>03_customer_360_hbase</w:t>
      </w:r>
      <w:ins w:id="669" w:author="Will Grasmick" w:date="2016-02-25T18:36:00Z">
        <w:r>
          <w:rPr>
            <w:rStyle w:val="PenCodeLine"/>
          </w:rPr>
          <w:t>/t_load_pos.ktr</w:t>
        </w:r>
      </w:ins>
    </w:p>
    <w:p w:rsidR="00084791" w:rsidRDefault="00084791" w:rsidP="00084791">
      <w:pPr>
        <w:pStyle w:val="PenNumbered"/>
        <w:numPr>
          <w:ilvl w:val="0"/>
          <w:numId w:val="0"/>
        </w:numPr>
        <w:ind w:left="450"/>
        <w:rPr>
          <w:ins w:id="670" w:author="Will Grasmick" w:date="2016-02-25T18:36:00Z"/>
        </w:rPr>
      </w:pPr>
    </w:p>
    <w:p w:rsidR="00084791" w:rsidRPr="000E0DCC" w:rsidRDefault="00084791" w:rsidP="00084791">
      <w:pPr>
        <w:pStyle w:val="PenNoteSubNumbered"/>
        <w:rPr>
          <w:ins w:id="671" w:author="Will Grasmick" w:date="2016-02-25T18:36:00Z"/>
          <w:color w:val="1F497D" w:themeColor="text2"/>
        </w:rPr>
      </w:pPr>
      <w:ins w:id="672" w:author="Will Grasmick" w:date="2016-02-25T18:36:00Z">
        <w:r w:rsidRPr="000E0DCC">
          <w:rPr>
            <w:noProof/>
            <w:color w:val="1F497D" w:themeColor="text2"/>
          </w:rPr>
          <w:drawing>
            <wp:anchor distT="0" distB="0" distL="114300" distR="114300" simplePos="0" relativeHeight="251790336" behindDoc="0" locked="0" layoutInCell="1" allowOverlap="1" wp14:anchorId="15A0FBF3" wp14:editId="5BEE6866">
              <wp:simplePos x="0" y="0"/>
              <wp:positionH relativeFrom="column">
                <wp:posOffset>1287</wp:posOffset>
              </wp:positionH>
              <wp:positionV relativeFrom="paragraph">
                <wp:posOffset>-2574</wp:posOffset>
              </wp:positionV>
              <wp:extent cx="420624" cy="530352"/>
              <wp:effectExtent l="0" t="0" r="0" b="3175"/>
              <wp:wrapSquare wrapText="r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To</w:t>
        </w:r>
        <w:r w:rsidRPr="000E0DCC">
          <w:rPr>
            <w:color w:val="1F497D" w:themeColor="text2"/>
          </w:rPr>
          <w:t xml:space="preserve"> blend </w:t>
        </w:r>
        <w:r>
          <w:rPr>
            <w:color w:val="1F497D" w:themeColor="text2"/>
          </w:rPr>
          <w:t>point-of-sale transactions f</w:t>
        </w:r>
        <w:r w:rsidRPr="000E0DCC">
          <w:rPr>
            <w:color w:val="1F497D" w:themeColor="text2"/>
          </w:rPr>
          <w:t>rom a CSV file</w:t>
        </w:r>
        <w:r>
          <w:rPr>
            <w:color w:val="1F497D" w:themeColor="text2"/>
          </w:rPr>
          <w:t xml:space="preserve"> into the HBase data collection</w:t>
        </w:r>
        <w:r w:rsidRPr="000E0DCC">
          <w:rPr>
            <w:color w:val="1F497D" w:themeColor="text2"/>
          </w:rPr>
          <w:t xml:space="preserve">, </w:t>
        </w:r>
        <w:r>
          <w:rPr>
            <w:color w:val="1F497D" w:themeColor="text2"/>
          </w:rPr>
          <w:t>we n</w:t>
        </w:r>
        <w:r w:rsidRPr="000E0DCC">
          <w:rPr>
            <w:color w:val="1F497D" w:themeColor="text2"/>
          </w:rPr>
          <w:t>eed to configure a CSV file input step</w:t>
        </w:r>
        <w:r>
          <w:rPr>
            <w:color w:val="1F497D" w:themeColor="text2"/>
          </w:rPr>
          <w:t xml:space="preserve"> to access the transactions</w:t>
        </w:r>
        <w:r w:rsidRPr="000E0DCC">
          <w:rPr>
            <w:color w:val="1F497D" w:themeColor="text2"/>
          </w:rPr>
          <w:t>.</w:t>
        </w:r>
      </w:ins>
    </w:p>
    <w:p w:rsidR="00084791" w:rsidRDefault="00084791" w:rsidP="00084791">
      <w:pPr>
        <w:pStyle w:val="PenNumbered"/>
        <w:numPr>
          <w:ilvl w:val="0"/>
          <w:numId w:val="0"/>
        </w:numPr>
        <w:ind w:left="450"/>
        <w:rPr>
          <w:ins w:id="673" w:author="Will Grasmick" w:date="2016-02-25T18:36:00Z"/>
        </w:rPr>
      </w:pPr>
    </w:p>
    <w:p w:rsidR="00084791" w:rsidRDefault="00084791" w:rsidP="00084791">
      <w:pPr>
        <w:pStyle w:val="PenNumbered"/>
        <w:ind w:left="450" w:hanging="450"/>
        <w:rPr>
          <w:ins w:id="674" w:author="Will Grasmick" w:date="2016-02-25T18:36:00Z"/>
        </w:rPr>
      </w:pPr>
      <w:ins w:id="675" w:author="Will Grasmick" w:date="2016-02-25T18:36:00Z">
        <w:r>
          <w:t xml:space="preserve">From the </w:t>
        </w:r>
        <w:r w:rsidRPr="002A708A">
          <w:rPr>
            <w:rStyle w:val="PenScreenTextChar"/>
          </w:rPr>
          <w:t>Design</w:t>
        </w:r>
        <w:r>
          <w:t xml:space="preserve"> tab on the left, expand the </w:t>
        </w:r>
        <w:r w:rsidRPr="002A708A">
          <w:rPr>
            <w:rStyle w:val="PenScreenTextChar"/>
          </w:rPr>
          <w:t>Input</w:t>
        </w:r>
        <w:r>
          <w:t xml:space="preserve"> folder and drag </w:t>
        </w:r>
        <w:r w:rsidRPr="002A708A">
          <w:rPr>
            <w:rStyle w:val="PenScreenTextChar"/>
          </w:rPr>
          <w:t>CSV file input</w:t>
        </w:r>
        <w:r>
          <w:t xml:space="preserve"> onto the canvas.</w:t>
        </w:r>
      </w:ins>
    </w:p>
    <w:p w:rsidR="00084791" w:rsidRDefault="00084791" w:rsidP="00084791">
      <w:pPr>
        <w:pStyle w:val="PenNumbered"/>
        <w:ind w:left="450" w:hanging="450"/>
        <w:rPr>
          <w:ins w:id="676" w:author="Will Grasmick" w:date="2016-02-25T18:36:00Z"/>
        </w:rPr>
      </w:pPr>
      <w:ins w:id="677" w:author="Will Grasmick" w:date="2016-02-25T18:36:00Z">
        <w:r>
          <w:t xml:space="preserve">Double-click on </w:t>
        </w:r>
        <w:r w:rsidRPr="002A708A">
          <w:rPr>
            <w:rStyle w:val="PenScreenTextChar"/>
          </w:rPr>
          <w:t>CSV file input</w:t>
        </w:r>
        <w:r>
          <w:t xml:space="preserve"> to open its properties</w:t>
        </w:r>
      </w:ins>
    </w:p>
    <w:p w:rsidR="00084791" w:rsidRDefault="00084791" w:rsidP="00084791">
      <w:pPr>
        <w:pStyle w:val="PenNumbered"/>
        <w:ind w:left="450" w:hanging="450"/>
        <w:rPr>
          <w:ins w:id="678" w:author="Will Grasmick" w:date="2016-02-25T18:36:00Z"/>
        </w:rPr>
      </w:pPr>
      <w:ins w:id="679" w:author="Will Grasmick" w:date="2016-02-25T18:36:00Z">
        <w:r>
          <w:t xml:space="preserve">Browse to the directory </w:t>
        </w:r>
      </w:ins>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ins w:id="680" w:author="Will Grasmick" w:date="2016-02-25T18:36:00Z">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ins>
      <w:r w:rsidR="00E54ECE">
        <w:rPr>
          <w:rStyle w:val="PenCodeblockBodyChar"/>
        </w:rPr>
        <w:t>03_customer_360_hbase</w:t>
      </w:r>
      <w:ins w:id="681" w:author="Will Grasmick" w:date="2016-02-25T18:36:00Z">
        <w:r w:rsidRPr="00BF0249">
          <w:rPr>
            <w:rStyle w:val="PenCodeblockBodyChar"/>
          </w:rPr>
          <w:t>/data/</w:t>
        </w:r>
        <w:r>
          <w:rPr>
            <w:rStyle w:val="PenCodeblockBodyChar"/>
          </w:rPr>
          <w:t xml:space="preserve"> </w:t>
        </w:r>
        <w:r>
          <w:t xml:space="preserve">and select </w:t>
        </w:r>
        <w:r>
          <w:rPr>
            <w:rStyle w:val="PenCodeblockBodyChar"/>
          </w:rPr>
          <w:t>pos_transactions</w:t>
        </w:r>
        <w:r w:rsidRPr="005C70FE">
          <w:rPr>
            <w:rStyle w:val="PenCodeblockBodyChar"/>
          </w:rPr>
          <w:t>.csv</w:t>
        </w:r>
        <w:r>
          <w:t>.</w:t>
        </w:r>
      </w:ins>
    </w:p>
    <w:p w:rsidR="00084791" w:rsidRDefault="00084791" w:rsidP="00084791">
      <w:pPr>
        <w:pStyle w:val="PenNumbered"/>
        <w:ind w:left="450" w:hanging="450"/>
        <w:rPr>
          <w:ins w:id="682" w:author="Will Grasmick" w:date="2016-02-25T18:36:00Z"/>
        </w:rPr>
      </w:pPr>
      <w:ins w:id="683" w:author="Will Grasmick" w:date="2016-02-25T18:36:00Z">
        <w:r>
          <w:t xml:space="preserve">In the field </w:t>
        </w:r>
        <w:r w:rsidRPr="00436438">
          <w:rPr>
            <w:rStyle w:val="PenScreenTextChar"/>
          </w:rPr>
          <w:t>The row number field name (optional)</w:t>
        </w:r>
        <w:r>
          <w:t xml:space="preserve">, enter </w:t>
        </w:r>
        <w:proofErr w:type="spellStart"/>
        <w:r w:rsidRPr="001C5C0B">
          <w:rPr>
            <w:rStyle w:val="PenCodeLine"/>
          </w:rPr>
          <w:t>hbase_id</w:t>
        </w:r>
        <w:proofErr w:type="spellEnd"/>
      </w:ins>
    </w:p>
    <w:p w:rsidR="00084791" w:rsidRDefault="00084791" w:rsidP="00084791">
      <w:pPr>
        <w:pStyle w:val="PenNumbered"/>
        <w:ind w:left="450" w:hanging="450"/>
        <w:rPr>
          <w:ins w:id="684" w:author="Will Grasmick" w:date="2016-02-25T18:36:00Z"/>
        </w:rPr>
      </w:pPr>
      <w:ins w:id="685" w:author="Will Grasmick" w:date="2016-02-25T18:36:00Z">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ins>
    </w:p>
    <w:p w:rsidR="00084791" w:rsidRDefault="00084791" w:rsidP="00084791">
      <w:pPr>
        <w:pStyle w:val="PenNumbered"/>
        <w:ind w:left="450" w:hanging="450"/>
        <w:rPr>
          <w:ins w:id="686" w:author="Will Grasmick" w:date="2016-02-25T18:36:00Z"/>
        </w:rPr>
      </w:pPr>
      <w:ins w:id="687" w:author="Will Grasmick" w:date="2016-02-25T18:36:00Z">
        <w:r>
          <w:t xml:space="preserve">Click the </w:t>
        </w:r>
        <w:r w:rsidRPr="002A708A">
          <w:rPr>
            <w:rStyle w:val="PenScreenTextChar"/>
          </w:rPr>
          <w:t>Preview</w:t>
        </w:r>
        <w:r>
          <w:t xml:space="preserve"> button to preview the data and then click </w:t>
        </w:r>
        <w:r w:rsidRPr="002A708A">
          <w:rPr>
            <w:rStyle w:val="PenScreenTextChar"/>
          </w:rPr>
          <w:t>Close</w:t>
        </w:r>
        <w:r>
          <w:t xml:space="preserve">.  Your </w:t>
        </w:r>
        <w:r w:rsidRPr="00437849">
          <w:rPr>
            <w:rStyle w:val="PenScreenTextChar"/>
          </w:rPr>
          <w:t>CSV Input</w:t>
        </w:r>
        <w:r>
          <w:t xml:space="preserve"> dialog box should match the following image:</w:t>
        </w:r>
      </w:ins>
    </w:p>
    <w:p w:rsidR="00084791" w:rsidRDefault="00084791" w:rsidP="00084791">
      <w:pPr>
        <w:pStyle w:val="PenNumbered"/>
        <w:numPr>
          <w:ilvl w:val="0"/>
          <w:numId w:val="0"/>
        </w:numPr>
        <w:ind w:left="450"/>
        <w:rPr>
          <w:ins w:id="688" w:author="Will Grasmick" w:date="2016-02-25T18:36:00Z"/>
        </w:rPr>
      </w:pPr>
      <w:ins w:id="689" w:author="Will Grasmick" w:date="2016-02-25T18:36:00Z">
        <w:r>
          <w:rPr>
            <w:noProof/>
          </w:rPr>
          <w:lastRenderedPageBreak/>
          <w:drawing>
            <wp:inline distT="0" distB="0" distL="0" distR="0" wp14:anchorId="64280A10" wp14:editId="6F16EF10">
              <wp:extent cx="3990109" cy="2881319"/>
              <wp:effectExtent l="19050" t="19050" r="10795"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2131" cy="2890000"/>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690" w:author="Will Grasmick" w:date="2016-02-25T18:36:00Z"/>
        </w:rPr>
      </w:pPr>
      <w:ins w:id="691" w:author="Will Grasmick" w:date="2016-02-25T18:36:00Z">
        <w:r>
          <w:t xml:space="preserve">Click </w:t>
        </w:r>
        <w:r w:rsidRPr="002A708A">
          <w:rPr>
            <w:rStyle w:val="PenScreenTextChar"/>
          </w:rPr>
          <w:t>OK</w:t>
        </w:r>
        <w:r>
          <w:t xml:space="preserve"> to return to the canvas.</w:t>
        </w:r>
      </w:ins>
    </w:p>
    <w:p w:rsidR="00084791" w:rsidRDefault="00084791" w:rsidP="00084791">
      <w:pPr>
        <w:pStyle w:val="PenNumbered"/>
        <w:numPr>
          <w:ilvl w:val="0"/>
          <w:numId w:val="0"/>
        </w:numPr>
        <w:ind w:left="450"/>
        <w:rPr>
          <w:ins w:id="692" w:author="Will Grasmick" w:date="2016-02-25T18:36:00Z"/>
        </w:rPr>
      </w:pPr>
      <w:ins w:id="693" w:author="Will Grasmick" w:date="2016-02-25T18:36:00Z">
        <w:r w:rsidRPr="0091763A">
          <w:rPr>
            <w:noProof/>
            <w:color w:val="1F497D" w:themeColor="text2"/>
          </w:rPr>
          <w:drawing>
            <wp:anchor distT="0" distB="0" distL="114300" distR="114300" simplePos="0" relativeHeight="251791360" behindDoc="0" locked="0" layoutInCell="1" allowOverlap="1" wp14:anchorId="5DDE1E30" wp14:editId="2D390E80">
              <wp:simplePos x="0" y="0"/>
              <wp:positionH relativeFrom="margin">
                <wp:align>left</wp:align>
              </wp:positionH>
              <wp:positionV relativeFrom="paragraph">
                <wp:posOffset>232410</wp:posOffset>
              </wp:positionV>
              <wp:extent cx="508635" cy="641350"/>
              <wp:effectExtent l="0" t="0" r="5715" b="6350"/>
              <wp:wrapSquare wrapText="r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63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rsidR="00084791" w:rsidRPr="0091763A" w:rsidRDefault="00084791" w:rsidP="00084791">
      <w:pPr>
        <w:pStyle w:val="PenNoteSubNumbered"/>
        <w:rPr>
          <w:ins w:id="694" w:author="Will Grasmick" w:date="2016-02-25T18:36:00Z"/>
          <w:color w:val="1F497D" w:themeColor="text2"/>
        </w:rPr>
      </w:pPr>
      <w:ins w:id="695" w:author="Will Grasmick" w:date="2016-02-25T18:36:00Z">
        <w:r w:rsidRPr="0091763A">
          <w:rPr>
            <w:color w:val="1F497D" w:themeColor="text2"/>
          </w:rPr>
          <w:t>The POS file only has product code on the transaction. We need to enhance the data with Product Name, Product Line, and Product Vendor. To do so, we will look up the product information in a flat file to match the transaction product code with its relevant</w:t>
        </w:r>
        <w:r>
          <w:rPr>
            <w:color w:val="1F497D" w:themeColor="text2"/>
          </w:rPr>
          <w:t xml:space="preserve"> name, line, and vendor</w:t>
        </w:r>
        <w:r w:rsidRPr="0091763A">
          <w:rPr>
            <w:color w:val="1F497D" w:themeColor="text2"/>
          </w:rPr>
          <w:t>.</w:t>
        </w:r>
      </w:ins>
    </w:p>
    <w:p w:rsidR="00084791" w:rsidRDefault="00084791" w:rsidP="00084791">
      <w:pPr>
        <w:pStyle w:val="PenNumbered"/>
        <w:numPr>
          <w:ilvl w:val="0"/>
          <w:numId w:val="0"/>
        </w:numPr>
        <w:ind w:left="450"/>
        <w:rPr>
          <w:ins w:id="696" w:author="Will Grasmick" w:date="2016-02-25T18:36:00Z"/>
        </w:rPr>
      </w:pPr>
    </w:p>
    <w:p w:rsidR="00084791" w:rsidRDefault="00084791" w:rsidP="00084791">
      <w:pPr>
        <w:pStyle w:val="PenNumbered"/>
        <w:ind w:left="450" w:hanging="450"/>
        <w:rPr>
          <w:ins w:id="697" w:author="Will Grasmick" w:date="2016-02-25T18:36:00Z"/>
        </w:rPr>
      </w:pPr>
      <w:ins w:id="698" w:author="Will Grasmick" w:date="2016-02-25T18:36:00Z">
        <w:r>
          <w:t xml:space="preserve">From the </w:t>
        </w:r>
        <w:r w:rsidRPr="002A708A">
          <w:rPr>
            <w:rStyle w:val="PenScreenTextChar"/>
          </w:rPr>
          <w:t>Design</w:t>
        </w:r>
        <w:r>
          <w:t xml:space="preserve"> tab on the left, expand the</w:t>
        </w:r>
        <w:r>
          <w:rPr>
            <w:rStyle w:val="PenScreenTextChar"/>
          </w:rPr>
          <w:t xml:space="preserve"> Lookup</w:t>
        </w:r>
        <w:r>
          <w:t xml:space="preserve"> folder and drag </w:t>
        </w:r>
        <w:r>
          <w:rPr>
            <w:rStyle w:val="PenScreenTextChar"/>
          </w:rPr>
          <w:t>Stream lookup</w:t>
        </w:r>
        <w:r>
          <w:t xml:space="preserve"> onto the canvas.</w:t>
        </w:r>
      </w:ins>
    </w:p>
    <w:p w:rsidR="00084791" w:rsidRDefault="00084791" w:rsidP="00084791">
      <w:pPr>
        <w:pStyle w:val="PenNumbered"/>
        <w:ind w:left="450" w:hanging="450"/>
        <w:rPr>
          <w:ins w:id="699" w:author="Will Grasmick" w:date="2016-02-25T18:36:00Z"/>
        </w:rPr>
      </w:pPr>
      <w:ins w:id="700" w:author="Will Grasmick" w:date="2016-02-25T18:36:00Z">
        <w:r>
          <w:t xml:space="preserve">Create a hop between the </w:t>
        </w:r>
        <w:r w:rsidRPr="00BF22D7">
          <w:rPr>
            <w:rStyle w:val="PenScreenTextChar"/>
          </w:rPr>
          <w:t>CSV file input</w:t>
        </w:r>
        <w:r>
          <w:t xml:space="preserve"> and </w:t>
        </w:r>
        <w:r w:rsidRPr="00BF22D7">
          <w:rPr>
            <w:rStyle w:val="PenScreenTextChar"/>
          </w:rPr>
          <w:t>Stream lookup</w:t>
        </w:r>
        <w:r>
          <w:t xml:space="preserve"> steps.</w:t>
        </w:r>
      </w:ins>
    </w:p>
    <w:p w:rsidR="00084791" w:rsidRDefault="00084791" w:rsidP="00084791">
      <w:pPr>
        <w:pStyle w:val="PenNumbered"/>
        <w:ind w:left="450" w:hanging="450"/>
        <w:rPr>
          <w:ins w:id="701" w:author="Will Grasmick" w:date="2016-02-25T18:36:00Z"/>
        </w:rPr>
      </w:pPr>
      <w:ins w:id="702" w:author="Will Grasmick" w:date="2016-02-25T18:36:00Z">
        <w:r>
          <w:t xml:space="preserve">From the </w:t>
        </w:r>
        <w:r w:rsidRPr="002A708A">
          <w:rPr>
            <w:rStyle w:val="PenScreenTextChar"/>
          </w:rPr>
          <w:t>Design</w:t>
        </w:r>
        <w:r>
          <w:t xml:space="preserve"> tab on the left, expand the</w:t>
        </w:r>
        <w:r>
          <w:rPr>
            <w:rStyle w:val="PenScreenTextChar"/>
          </w:rPr>
          <w:t xml:space="preserve"> Input</w:t>
        </w:r>
        <w:r>
          <w:t xml:space="preserve"> folder and drag a second </w:t>
        </w:r>
        <w:r>
          <w:rPr>
            <w:rStyle w:val="PenScreenTextChar"/>
          </w:rPr>
          <w:t>CSV file input</w:t>
        </w:r>
        <w:r>
          <w:t xml:space="preserve"> onto the canvas and place it above the Stream lookup step.</w:t>
        </w:r>
      </w:ins>
    </w:p>
    <w:p w:rsidR="00084791" w:rsidRDefault="00084791" w:rsidP="00084791">
      <w:pPr>
        <w:pStyle w:val="PenNumbered"/>
        <w:ind w:left="450" w:hanging="450"/>
        <w:rPr>
          <w:ins w:id="703" w:author="Will Grasmick" w:date="2016-02-25T18:36:00Z"/>
        </w:rPr>
      </w:pPr>
      <w:ins w:id="704" w:author="Will Grasmick" w:date="2016-02-25T18:36:00Z">
        <w:r>
          <w:t xml:space="preserve">Double-click on </w:t>
        </w:r>
        <w:r w:rsidRPr="002A708A">
          <w:rPr>
            <w:rStyle w:val="PenScreenTextChar"/>
          </w:rPr>
          <w:t>CSV file input</w:t>
        </w:r>
        <w:r>
          <w:t xml:space="preserve"> to open its properties</w:t>
        </w:r>
      </w:ins>
    </w:p>
    <w:p w:rsidR="00084791" w:rsidRDefault="00084791" w:rsidP="00084791">
      <w:pPr>
        <w:pStyle w:val="PenNumbered"/>
        <w:ind w:left="450" w:hanging="450"/>
        <w:rPr>
          <w:ins w:id="705" w:author="Will Grasmick" w:date="2016-02-25T18:36:00Z"/>
        </w:rPr>
      </w:pPr>
      <w:ins w:id="706" w:author="Will Grasmick" w:date="2016-02-25T18:36:00Z">
        <w:r>
          <w:t xml:space="preserve">Change the </w:t>
        </w:r>
        <w:r w:rsidRPr="00BF22D7">
          <w:rPr>
            <w:rStyle w:val="PenScreenTextChar"/>
          </w:rPr>
          <w:t>Step name</w:t>
        </w:r>
        <w:r>
          <w:t xml:space="preserve"> to </w:t>
        </w:r>
        <w:r w:rsidRPr="00BF22D7">
          <w:rPr>
            <w:rStyle w:val="PenCodeLine"/>
          </w:rPr>
          <w:t>Get product info</w:t>
        </w:r>
      </w:ins>
    </w:p>
    <w:p w:rsidR="00084791" w:rsidRDefault="00084791" w:rsidP="00084791">
      <w:pPr>
        <w:pStyle w:val="PenNumbered"/>
        <w:ind w:left="450" w:hanging="450"/>
        <w:rPr>
          <w:ins w:id="707" w:author="Will Grasmick" w:date="2016-02-25T18:36:00Z"/>
        </w:rPr>
      </w:pPr>
      <w:ins w:id="708" w:author="Will Grasmick" w:date="2016-02-25T18:36:00Z">
        <w:r>
          <w:t xml:space="preserve">Browse to the directory </w:t>
        </w:r>
      </w:ins>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ins w:id="709" w:author="Will Grasmick" w:date="2016-02-25T18:36:00Z">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ins>
      <w:r w:rsidR="00E54ECE">
        <w:rPr>
          <w:rStyle w:val="PenCodeblockBodyChar"/>
        </w:rPr>
        <w:t>03_customer_360_hbase</w:t>
      </w:r>
      <w:ins w:id="710" w:author="Will Grasmick" w:date="2016-02-25T18:36:00Z">
        <w:r w:rsidRPr="00BF0249">
          <w:rPr>
            <w:rStyle w:val="PenCodeblockBodyChar"/>
          </w:rPr>
          <w:t>/data/</w:t>
        </w:r>
        <w:r>
          <w:rPr>
            <w:rStyle w:val="PenCodeblockBodyChar"/>
          </w:rPr>
          <w:t xml:space="preserve"> </w:t>
        </w:r>
        <w:r>
          <w:t xml:space="preserve">and select </w:t>
        </w:r>
        <w:r>
          <w:rPr>
            <w:rStyle w:val="PenCodeblockBodyChar"/>
          </w:rPr>
          <w:t>pos_products</w:t>
        </w:r>
        <w:r w:rsidRPr="005C70FE">
          <w:rPr>
            <w:rStyle w:val="PenCodeblockBodyChar"/>
          </w:rPr>
          <w:t>.csv</w:t>
        </w:r>
        <w:r>
          <w:t>.</w:t>
        </w:r>
      </w:ins>
    </w:p>
    <w:p w:rsidR="00084791" w:rsidRDefault="00084791" w:rsidP="00084791">
      <w:pPr>
        <w:pStyle w:val="PenNumbered"/>
        <w:ind w:left="450" w:hanging="450"/>
        <w:rPr>
          <w:ins w:id="711" w:author="Will Grasmick" w:date="2016-02-25T18:36:00Z"/>
        </w:rPr>
      </w:pPr>
      <w:ins w:id="712" w:author="Will Grasmick" w:date="2016-02-25T18:36:00Z">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ins>
    </w:p>
    <w:p w:rsidR="00084791" w:rsidRDefault="00084791" w:rsidP="00084791">
      <w:pPr>
        <w:pStyle w:val="PenNumbered"/>
        <w:ind w:left="450" w:hanging="450"/>
        <w:rPr>
          <w:ins w:id="713" w:author="Will Grasmick" w:date="2016-02-25T18:36:00Z"/>
        </w:rPr>
      </w:pPr>
      <w:ins w:id="714" w:author="Will Grasmick" w:date="2016-02-25T18:36:00Z">
        <w:r>
          <w:t xml:space="preserve">Click the </w:t>
        </w:r>
        <w:r w:rsidRPr="002A708A">
          <w:rPr>
            <w:rStyle w:val="PenScreenTextChar"/>
          </w:rPr>
          <w:t>Preview</w:t>
        </w:r>
        <w:r>
          <w:t xml:space="preserve"> button to preview the data and then click </w:t>
        </w:r>
        <w:r w:rsidRPr="002A708A">
          <w:rPr>
            <w:rStyle w:val="PenScreenTextChar"/>
          </w:rPr>
          <w:t>Close</w:t>
        </w:r>
        <w:r>
          <w:t xml:space="preserve">.  Your </w:t>
        </w:r>
        <w:r w:rsidRPr="00437849">
          <w:rPr>
            <w:rStyle w:val="PenScreenTextChar"/>
          </w:rPr>
          <w:t>CSV Input</w:t>
        </w:r>
        <w:r>
          <w:t xml:space="preserve"> dialog box should look like the following image:</w:t>
        </w:r>
      </w:ins>
    </w:p>
    <w:p w:rsidR="00084791" w:rsidRDefault="00084791" w:rsidP="00084791">
      <w:pPr>
        <w:pStyle w:val="PenNumbered"/>
        <w:numPr>
          <w:ilvl w:val="0"/>
          <w:numId w:val="0"/>
        </w:numPr>
        <w:ind w:left="450"/>
        <w:rPr>
          <w:ins w:id="715" w:author="Will Grasmick" w:date="2016-02-25T18:36:00Z"/>
        </w:rPr>
      </w:pPr>
      <w:ins w:id="716" w:author="Will Grasmick" w:date="2016-02-25T18:36:00Z">
        <w:r>
          <w:rPr>
            <w:noProof/>
          </w:rPr>
          <w:lastRenderedPageBreak/>
          <w:drawing>
            <wp:inline distT="0" distB="0" distL="0" distR="0" wp14:anchorId="00EE1008" wp14:editId="47E9B9FA">
              <wp:extent cx="4328160" cy="2576550"/>
              <wp:effectExtent l="19050" t="19050" r="1524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2998" cy="2585383"/>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717" w:author="Will Grasmick" w:date="2016-02-25T18:36:00Z"/>
        </w:rPr>
      </w:pPr>
      <w:ins w:id="718" w:author="Will Grasmick" w:date="2016-02-25T18:36:00Z">
        <w:r>
          <w:t xml:space="preserve">Click </w:t>
        </w:r>
        <w:r w:rsidRPr="00BF22D7">
          <w:rPr>
            <w:rStyle w:val="PenScreenTextChar"/>
          </w:rPr>
          <w:t>OK</w:t>
        </w:r>
        <w:r>
          <w:t xml:space="preserve"> to return to the canvas</w:t>
        </w:r>
      </w:ins>
    </w:p>
    <w:p w:rsidR="00084791" w:rsidRDefault="00084791" w:rsidP="00084791">
      <w:pPr>
        <w:pStyle w:val="PenNumbered"/>
        <w:ind w:left="450" w:hanging="450"/>
        <w:rPr>
          <w:ins w:id="719" w:author="Will Grasmick" w:date="2016-02-25T18:36:00Z"/>
        </w:rPr>
      </w:pPr>
      <w:ins w:id="720" w:author="Will Grasmick" w:date="2016-02-25T18:36:00Z">
        <w:r>
          <w:t xml:space="preserve">Create a hop from the second </w:t>
        </w:r>
        <w:r>
          <w:rPr>
            <w:rStyle w:val="PenScreenTextChar"/>
          </w:rPr>
          <w:t>Get product info</w:t>
        </w:r>
        <w:r>
          <w:t xml:space="preserve"> step to the </w:t>
        </w:r>
        <w:r w:rsidRPr="00BF22D7">
          <w:rPr>
            <w:rStyle w:val="PenScreenTextChar"/>
          </w:rPr>
          <w:t>Stream lookup</w:t>
        </w:r>
        <w:r>
          <w:t xml:space="preserve"> step.</w:t>
        </w:r>
      </w:ins>
    </w:p>
    <w:p w:rsidR="00084791" w:rsidRDefault="00084791" w:rsidP="00084791">
      <w:pPr>
        <w:pStyle w:val="PenNumbered"/>
        <w:numPr>
          <w:ilvl w:val="0"/>
          <w:numId w:val="0"/>
        </w:numPr>
        <w:ind w:left="450"/>
        <w:rPr>
          <w:ins w:id="721" w:author="Will Grasmick" w:date="2016-02-25T18:36:00Z"/>
        </w:rPr>
      </w:pPr>
    </w:p>
    <w:p w:rsidR="00084791" w:rsidRPr="0091763A" w:rsidRDefault="00084791" w:rsidP="00084791">
      <w:pPr>
        <w:pStyle w:val="PenNoteSubNumbered"/>
        <w:rPr>
          <w:ins w:id="722" w:author="Will Grasmick" w:date="2016-02-25T18:36:00Z"/>
          <w:color w:val="1F497D" w:themeColor="text2"/>
        </w:rPr>
      </w:pPr>
      <w:ins w:id="723" w:author="Will Grasmick" w:date="2016-02-25T18:36:00Z">
        <w:r w:rsidRPr="0091763A">
          <w:rPr>
            <w:noProof/>
            <w:color w:val="1F497D" w:themeColor="text2"/>
          </w:rPr>
          <w:drawing>
            <wp:anchor distT="0" distB="0" distL="114300" distR="114300" simplePos="0" relativeHeight="251792384" behindDoc="0" locked="0" layoutInCell="1" allowOverlap="1" wp14:anchorId="6C909911" wp14:editId="024D000A">
              <wp:simplePos x="0" y="0"/>
              <wp:positionH relativeFrom="column">
                <wp:posOffset>1270</wp:posOffset>
              </wp:positionH>
              <wp:positionV relativeFrom="paragraph">
                <wp:posOffset>-2540</wp:posOffset>
              </wp:positionV>
              <wp:extent cx="420370" cy="530225"/>
              <wp:effectExtent l="0" t="0" r="0" b="3175"/>
              <wp:wrapSquare wrapText="r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We need to configure the </w:t>
        </w:r>
        <w:r>
          <w:rPr>
            <w:color w:val="1F497D" w:themeColor="text2"/>
          </w:rPr>
          <w:t>Stream L</w:t>
        </w:r>
        <w:r w:rsidRPr="0091763A">
          <w:rPr>
            <w:color w:val="1F497D" w:themeColor="text2"/>
          </w:rPr>
          <w:t>ookup to retrieve Product Name, Product Line, and Product Vendor from the lookup file for every product code we find in the POS records.</w:t>
        </w:r>
      </w:ins>
    </w:p>
    <w:p w:rsidR="00084791" w:rsidRDefault="00084791" w:rsidP="00084791">
      <w:pPr>
        <w:pStyle w:val="PenNumbered"/>
        <w:numPr>
          <w:ilvl w:val="0"/>
          <w:numId w:val="0"/>
        </w:numPr>
        <w:rPr>
          <w:ins w:id="724" w:author="Will Grasmick" w:date="2016-02-25T18:36:00Z"/>
        </w:rPr>
      </w:pPr>
    </w:p>
    <w:p w:rsidR="00084791" w:rsidRDefault="00084791" w:rsidP="00084791">
      <w:pPr>
        <w:pStyle w:val="PenNumbered"/>
        <w:ind w:left="450" w:hanging="450"/>
        <w:rPr>
          <w:ins w:id="725" w:author="Will Grasmick" w:date="2016-02-25T18:36:00Z"/>
        </w:rPr>
      </w:pPr>
      <w:ins w:id="726" w:author="Will Grasmick" w:date="2016-02-25T18:36:00Z">
        <w:r>
          <w:t xml:space="preserve">Double-click on </w:t>
        </w:r>
        <w:r>
          <w:rPr>
            <w:rStyle w:val="PenScreenTextChar"/>
          </w:rPr>
          <w:t>Stream lookup</w:t>
        </w:r>
        <w:r>
          <w:t xml:space="preserve"> step to open its properties</w:t>
        </w:r>
      </w:ins>
    </w:p>
    <w:p w:rsidR="00084791" w:rsidRDefault="00084791" w:rsidP="00084791">
      <w:pPr>
        <w:pStyle w:val="PenNumbered"/>
        <w:ind w:left="450" w:hanging="450"/>
        <w:rPr>
          <w:ins w:id="727" w:author="Will Grasmick" w:date="2016-02-25T18:36:00Z"/>
        </w:rPr>
      </w:pPr>
      <w:ins w:id="728" w:author="Will Grasmick" w:date="2016-02-25T18:36:00Z">
        <w:r>
          <w:t xml:space="preserve">In the </w:t>
        </w:r>
        <w:r w:rsidRPr="00F459ED">
          <w:rPr>
            <w:b/>
            <w:color w:val="1F497D" w:themeColor="text2"/>
          </w:rPr>
          <w:t>Lookup</w:t>
        </w:r>
        <w:r w:rsidRPr="00747747">
          <w:rPr>
            <w:rStyle w:val="PenScreenTextChar"/>
          </w:rPr>
          <w:t xml:space="preserve"> step</w:t>
        </w:r>
        <w:r>
          <w:t xml:space="preserve"> select </w:t>
        </w:r>
        <w:proofErr w:type="gramStart"/>
        <w:r>
          <w:rPr>
            <w:rStyle w:val="PenCodeLine"/>
          </w:rPr>
          <w:t>Get</w:t>
        </w:r>
        <w:proofErr w:type="gramEnd"/>
        <w:r>
          <w:rPr>
            <w:rStyle w:val="PenCodeLine"/>
          </w:rPr>
          <w:t xml:space="preserve"> product info</w:t>
        </w:r>
        <w:r>
          <w:t>.</w:t>
        </w:r>
      </w:ins>
    </w:p>
    <w:p w:rsidR="00084791" w:rsidRDefault="00084791" w:rsidP="00084791">
      <w:pPr>
        <w:pStyle w:val="PenNumbered"/>
        <w:ind w:left="450" w:hanging="450"/>
        <w:rPr>
          <w:ins w:id="729" w:author="Will Grasmick" w:date="2016-02-25T18:36:00Z"/>
        </w:rPr>
      </w:pPr>
      <w:ins w:id="730" w:author="Will Grasmick" w:date="2016-02-25T18:36:00Z">
        <w:r>
          <w:t xml:space="preserve">In the </w:t>
        </w:r>
        <w:r w:rsidRPr="00E379F4">
          <w:rPr>
            <w:b/>
            <w:color w:val="1F497D" w:themeColor="text2"/>
          </w:rPr>
          <w:t>Key(s) to Lookup Value(s)</w:t>
        </w:r>
        <w:r>
          <w:t xml:space="preserve"> section select </w:t>
        </w:r>
        <w:r>
          <w:rPr>
            <w:rStyle w:val="PenCodeLine"/>
          </w:rPr>
          <w:t>PRODUCTCODE</w:t>
        </w:r>
        <w:r>
          <w:t xml:space="preserve"> in the </w:t>
        </w:r>
        <w:r w:rsidRPr="00E379F4">
          <w:rPr>
            <w:b/>
            <w:color w:val="1F497D" w:themeColor="text2"/>
          </w:rPr>
          <w:t>Field</w:t>
        </w:r>
        <w:r>
          <w:t xml:space="preserve"> column and select </w:t>
        </w:r>
        <w:r>
          <w:rPr>
            <w:rStyle w:val="PenCodeLine"/>
          </w:rPr>
          <w:t>PRODUCTCODE</w:t>
        </w:r>
        <w:r w:rsidRPr="0064796E">
          <w:rPr>
            <w:color w:val="auto"/>
          </w:rPr>
          <w:t xml:space="preserve"> </w:t>
        </w:r>
        <w:r>
          <w:t xml:space="preserve">as the </w:t>
        </w:r>
        <w:proofErr w:type="spellStart"/>
        <w:r w:rsidRPr="00E379F4">
          <w:rPr>
            <w:b/>
            <w:color w:val="1F497D" w:themeColor="text2"/>
          </w:rPr>
          <w:t>LookupField</w:t>
        </w:r>
        <w:proofErr w:type="spellEnd"/>
        <w:r>
          <w:t xml:space="preserve"> column.</w:t>
        </w:r>
      </w:ins>
    </w:p>
    <w:p w:rsidR="00084791" w:rsidRDefault="00084791" w:rsidP="00084791">
      <w:pPr>
        <w:pStyle w:val="PenNumbered"/>
        <w:ind w:left="450" w:hanging="450"/>
        <w:rPr>
          <w:ins w:id="731" w:author="Will Grasmick" w:date="2016-02-25T18:36:00Z"/>
        </w:rPr>
      </w:pPr>
      <w:ins w:id="732" w:author="Will Grasmick" w:date="2016-02-25T18:36:00Z">
        <w:r>
          <w:t xml:space="preserve">Click the </w:t>
        </w:r>
        <w:r w:rsidRPr="00E379F4">
          <w:rPr>
            <w:b/>
            <w:color w:val="1F497D" w:themeColor="text2"/>
          </w:rPr>
          <w:t>Get Lookup Fields</w:t>
        </w:r>
        <w:r>
          <w:t xml:space="preserve"> button to populate the fields to retrieve section at the bottom.</w:t>
        </w:r>
      </w:ins>
    </w:p>
    <w:p w:rsidR="00084791" w:rsidRDefault="00084791" w:rsidP="00084791">
      <w:pPr>
        <w:pStyle w:val="PenNumbered"/>
        <w:ind w:left="450" w:hanging="450"/>
        <w:rPr>
          <w:ins w:id="733" w:author="Will Grasmick" w:date="2016-02-25T18:36:00Z"/>
          <w:rStyle w:val="PenScreenTextChar"/>
          <w:b w:val="0"/>
          <w:color w:val="auto"/>
        </w:rPr>
      </w:pPr>
      <w:ins w:id="734" w:author="Will Grasmick" w:date="2016-02-25T18:36:00Z">
        <w:r>
          <w:t xml:space="preserve">Highlight and delete the following fields: </w:t>
        </w:r>
        <w:r>
          <w:rPr>
            <w:rStyle w:val="PenCodeLine"/>
          </w:rPr>
          <w:t xml:space="preserve">PRODUCTCODE, PRODUCTSCALE, QUANTITYINSTOCK, BUYPRICE, </w:t>
        </w:r>
        <w:proofErr w:type="gramStart"/>
        <w:r>
          <w:rPr>
            <w:rStyle w:val="PenCodeLine"/>
          </w:rPr>
          <w:t>MSRP</w:t>
        </w:r>
        <w:proofErr w:type="gramEnd"/>
        <w:r>
          <w:rPr>
            <w:rStyle w:val="PenCodeLine"/>
          </w:rPr>
          <w:t xml:space="preserve"> </w:t>
        </w:r>
        <w:r>
          <w:t>from the fields to retrieve</w:t>
        </w:r>
        <w:r w:rsidRPr="0064796E">
          <w:rPr>
            <w:color w:val="1F497D" w:themeColor="text2"/>
          </w:rPr>
          <w:t xml:space="preserve"> </w:t>
        </w:r>
        <w:r>
          <w:t xml:space="preserve">section.   Your </w:t>
        </w:r>
        <w:r>
          <w:rPr>
            <w:rStyle w:val="PenScreenTextChar"/>
          </w:rPr>
          <w:t xml:space="preserve">Stream Lookup </w:t>
        </w:r>
        <w:r w:rsidRPr="0064796E">
          <w:rPr>
            <w:rStyle w:val="PenScreenTextChar"/>
            <w:b w:val="0"/>
            <w:color w:val="auto"/>
          </w:rPr>
          <w:t xml:space="preserve">dialog box should now </w:t>
        </w:r>
        <w:r>
          <w:rPr>
            <w:rStyle w:val="PenScreenTextChar"/>
            <w:b w:val="0"/>
            <w:color w:val="auto"/>
          </w:rPr>
          <w:t>match the following image</w:t>
        </w:r>
        <w:r w:rsidRPr="0064796E">
          <w:rPr>
            <w:rStyle w:val="PenScreenTextChar"/>
            <w:b w:val="0"/>
            <w:color w:val="auto"/>
          </w:rPr>
          <w:t>:</w:t>
        </w:r>
      </w:ins>
    </w:p>
    <w:p w:rsidR="00084791" w:rsidRDefault="00084791" w:rsidP="00084791">
      <w:pPr>
        <w:pStyle w:val="PenNumbered"/>
        <w:numPr>
          <w:ilvl w:val="0"/>
          <w:numId w:val="0"/>
        </w:numPr>
        <w:ind w:left="450"/>
        <w:rPr>
          <w:ins w:id="735" w:author="Will Grasmick" w:date="2016-02-25T18:36:00Z"/>
        </w:rPr>
      </w:pPr>
      <w:ins w:id="736" w:author="Will Grasmick" w:date="2016-02-25T18:36:00Z">
        <w:r>
          <w:rPr>
            <w:noProof/>
          </w:rPr>
          <w:lastRenderedPageBreak/>
          <w:drawing>
            <wp:inline distT="0" distB="0" distL="0" distR="0" wp14:anchorId="5F07319C" wp14:editId="32070D6F">
              <wp:extent cx="2779113" cy="2522220"/>
              <wp:effectExtent l="19050" t="19050" r="2159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84486" cy="2527096"/>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737" w:author="Will Grasmick" w:date="2016-02-25T18:36:00Z"/>
        </w:rPr>
      </w:pPr>
      <w:ins w:id="738" w:author="Will Grasmick" w:date="2016-02-25T18:36:00Z">
        <w:r>
          <w:t xml:space="preserve">Click </w:t>
        </w:r>
        <w:r w:rsidRPr="000E0591">
          <w:rPr>
            <w:rStyle w:val="PenScreenTextChar"/>
          </w:rPr>
          <w:t>OK</w:t>
        </w:r>
        <w:r>
          <w:t xml:space="preserve"> to return to the canvas.</w:t>
        </w:r>
      </w:ins>
    </w:p>
    <w:p w:rsidR="00084791" w:rsidRDefault="00084791" w:rsidP="00084791">
      <w:pPr>
        <w:pStyle w:val="PenNumbered"/>
        <w:ind w:left="450" w:hanging="450"/>
        <w:rPr>
          <w:ins w:id="739" w:author="Will Grasmick" w:date="2016-02-25T18:36:00Z"/>
        </w:rPr>
      </w:pPr>
      <w:ins w:id="740" w:author="Will Grasmick" w:date="2016-02-25T18:36:00Z">
        <w:r>
          <w:t xml:space="preserve">From the </w:t>
        </w:r>
        <w:r w:rsidRPr="002A708A">
          <w:rPr>
            <w:rStyle w:val="PenScreenTextChar"/>
          </w:rPr>
          <w:t>Design</w:t>
        </w:r>
        <w:r>
          <w:t xml:space="preserve"> tab on the left, expand the </w:t>
        </w:r>
        <w:r w:rsidRPr="002A708A">
          <w:rPr>
            <w:rStyle w:val="PenScreenTextChar"/>
          </w:rPr>
          <w:t>Transform</w:t>
        </w:r>
        <w:r>
          <w:t xml:space="preserve"> folder and drag </w:t>
        </w:r>
        <w:r w:rsidRPr="002A708A">
          <w:rPr>
            <w:rStyle w:val="PenScreenTextChar"/>
          </w:rPr>
          <w:t>Select Values</w:t>
        </w:r>
        <w:r>
          <w:t xml:space="preserve"> onto the canvas.</w:t>
        </w:r>
      </w:ins>
    </w:p>
    <w:p w:rsidR="00084791" w:rsidRDefault="00084791" w:rsidP="00084791">
      <w:pPr>
        <w:pStyle w:val="PenNumbered"/>
        <w:ind w:left="450" w:hanging="450"/>
        <w:rPr>
          <w:ins w:id="741" w:author="Will Grasmick" w:date="2016-02-25T18:36:00Z"/>
        </w:rPr>
      </w:pPr>
      <w:ins w:id="742" w:author="Will Grasmick" w:date="2016-02-25T18:36:00Z">
        <w:r>
          <w:t xml:space="preserve">Click </w:t>
        </w:r>
        <w:r w:rsidRPr="002A708A">
          <w:rPr>
            <w:rStyle w:val="PenScreenTextChar"/>
          </w:rPr>
          <w:t>OK</w:t>
        </w:r>
        <w:r>
          <w:t xml:space="preserve"> to return to the main canvas.</w:t>
        </w:r>
      </w:ins>
    </w:p>
    <w:p w:rsidR="00084791" w:rsidRDefault="00084791" w:rsidP="00084791">
      <w:pPr>
        <w:pStyle w:val="PenNumbered"/>
        <w:numPr>
          <w:ilvl w:val="0"/>
          <w:numId w:val="0"/>
        </w:numPr>
        <w:ind w:left="450"/>
        <w:rPr>
          <w:ins w:id="743" w:author="Will Grasmick" w:date="2016-02-25T18:36:00Z"/>
        </w:rPr>
      </w:pPr>
    </w:p>
    <w:p w:rsidR="00084791" w:rsidRDefault="00084791" w:rsidP="00084791">
      <w:pPr>
        <w:pStyle w:val="PenNoteSubNumbered"/>
        <w:rPr>
          <w:ins w:id="744" w:author="Will Grasmick" w:date="2016-02-25T18:36:00Z"/>
          <w:color w:val="1F497D" w:themeColor="text2"/>
        </w:rPr>
      </w:pPr>
      <w:ins w:id="745" w:author="Will Grasmick" w:date="2016-02-25T18:36:00Z">
        <w:r w:rsidRPr="008A12D1">
          <w:rPr>
            <w:noProof/>
            <w:color w:val="1F497D" w:themeColor="text2"/>
          </w:rPr>
          <w:drawing>
            <wp:anchor distT="0" distB="0" distL="114300" distR="114300" simplePos="0" relativeHeight="251793408" behindDoc="0" locked="0" layoutInCell="1" allowOverlap="1" wp14:anchorId="539B2B0C" wp14:editId="02CF4F65">
              <wp:simplePos x="0" y="0"/>
              <wp:positionH relativeFrom="column">
                <wp:posOffset>1270</wp:posOffset>
              </wp:positionH>
              <wp:positionV relativeFrom="paragraph">
                <wp:posOffset>-2540</wp:posOffset>
              </wp:positionV>
              <wp:extent cx="420370" cy="530225"/>
              <wp:effectExtent l="0" t="0" r="0" b="3175"/>
              <wp:wrapSquare wrapText="r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12D1">
          <w:rPr>
            <w:color w:val="1F497D" w:themeColor="text2"/>
          </w:rPr>
          <w:t xml:space="preserve"> </w:t>
        </w:r>
        <w:r>
          <w:rPr>
            <w:color w:val="1F497D" w:themeColor="text2"/>
          </w:rPr>
          <w:t xml:space="preserve">It may be useful to categorize the sale orders into buckets for further analysis, based on order size. We can create a categorization of small, medium, and large. </w:t>
        </w:r>
      </w:ins>
    </w:p>
    <w:p w:rsidR="00084791" w:rsidRDefault="00084791" w:rsidP="00084791">
      <w:pPr>
        <w:pStyle w:val="PenNumbered"/>
        <w:numPr>
          <w:ilvl w:val="0"/>
          <w:numId w:val="0"/>
        </w:numPr>
        <w:ind w:left="450"/>
        <w:rPr>
          <w:ins w:id="746" w:author="Will Grasmick" w:date="2016-02-25T18:36:00Z"/>
        </w:rPr>
      </w:pPr>
    </w:p>
    <w:p w:rsidR="00084791" w:rsidRDefault="00084791" w:rsidP="00084791">
      <w:pPr>
        <w:pStyle w:val="PenNumbered"/>
        <w:ind w:left="450" w:hanging="450"/>
        <w:rPr>
          <w:ins w:id="747" w:author="Will Grasmick" w:date="2016-02-25T18:36:00Z"/>
        </w:rPr>
      </w:pPr>
      <w:ins w:id="748" w:author="Will Grasmick" w:date="2016-02-25T18:36:00Z">
        <w:r>
          <w:t xml:space="preserve">From within the </w:t>
        </w:r>
        <w:r w:rsidRPr="002A708A">
          <w:rPr>
            <w:rStyle w:val="PenScreenTextChar"/>
          </w:rPr>
          <w:t>Transform</w:t>
        </w:r>
        <w:r>
          <w:t xml:space="preserve"> folder, select and drag </w:t>
        </w:r>
        <w:r w:rsidRPr="002A708A">
          <w:rPr>
            <w:rStyle w:val="PenScreenTextChar"/>
          </w:rPr>
          <w:t>Number Range</w:t>
        </w:r>
        <w:r>
          <w:t xml:space="preserve"> onto the canvas.</w:t>
        </w:r>
      </w:ins>
    </w:p>
    <w:p w:rsidR="00084791" w:rsidRDefault="00084791" w:rsidP="00084791">
      <w:pPr>
        <w:pStyle w:val="PenNumbered"/>
        <w:ind w:left="450" w:hanging="450"/>
        <w:rPr>
          <w:ins w:id="749" w:author="Will Grasmick" w:date="2016-02-25T18:36:00Z"/>
        </w:rPr>
      </w:pPr>
      <w:ins w:id="750" w:author="Will Grasmick" w:date="2016-02-25T18:36:00Z">
        <w:r>
          <w:t xml:space="preserve">Create a hop between the </w:t>
        </w:r>
        <w:r w:rsidRPr="002A708A">
          <w:rPr>
            <w:rStyle w:val="PenScreenTextChar"/>
          </w:rPr>
          <w:t>S</w:t>
        </w:r>
        <w:r>
          <w:rPr>
            <w:rStyle w:val="PenScreenTextChar"/>
          </w:rPr>
          <w:t>tream lookup</w:t>
        </w:r>
        <w:r>
          <w:t xml:space="preserve"> and </w:t>
        </w:r>
        <w:r w:rsidRPr="002A708A">
          <w:rPr>
            <w:rStyle w:val="PenScreenTextChar"/>
          </w:rPr>
          <w:t>Number Range</w:t>
        </w:r>
        <w:r>
          <w:t xml:space="preserve"> steps. </w:t>
        </w:r>
      </w:ins>
    </w:p>
    <w:p w:rsidR="00084791" w:rsidRDefault="00084791" w:rsidP="00084791">
      <w:pPr>
        <w:pStyle w:val="PenNumbered"/>
        <w:ind w:left="450" w:hanging="450"/>
        <w:rPr>
          <w:ins w:id="751" w:author="Will Grasmick" w:date="2016-02-25T18:36:00Z"/>
        </w:rPr>
      </w:pPr>
      <w:ins w:id="752" w:author="Will Grasmick" w:date="2016-02-25T18:36:00Z">
        <w:r>
          <w:t xml:space="preserve">Double-click on </w:t>
        </w:r>
        <w:r w:rsidRPr="002A708A">
          <w:rPr>
            <w:rStyle w:val="PenScreenTextChar"/>
          </w:rPr>
          <w:t>Number Range</w:t>
        </w:r>
        <w:r>
          <w:t xml:space="preserve"> step to open its properties. </w:t>
        </w:r>
      </w:ins>
    </w:p>
    <w:p w:rsidR="00084791" w:rsidRDefault="00084791" w:rsidP="00084791">
      <w:pPr>
        <w:pStyle w:val="PenNumbered"/>
        <w:ind w:left="450" w:hanging="450"/>
        <w:rPr>
          <w:ins w:id="753" w:author="Will Grasmick" w:date="2016-02-25T18:36:00Z"/>
        </w:rPr>
      </w:pPr>
      <w:ins w:id="754" w:author="Will Grasmick" w:date="2016-02-25T18:36:00Z">
        <w:r>
          <w:t xml:space="preserve">For </w:t>
        </w:r>
        <w:r w:rsidRPr="002A708A">
          <w:rPr>
            <w:rStyle w:val="PenScreenTextChar"/>
          </w:rPr>
          <w:t>Input field</w:t>
        </w:r>
        <w:r>
          <w:t xml:space="preserve"> select </w:t>
        </w:r>
        <w:r>
          <w:rPr>
            <w:rStyle w:val="PenCodeblockBodyChar"/>
          </w:rPr>
          <w:t>GROSSPROFIT</w:t>
        </w:r>
        <w:r>
          <w:t xml:space="preserve"> from the list. </w:t>
        </w:r>
      </w:ins>
    </w:p>
    <w:p w:rsidR="00084791" w:rsidRDefault="00084791" w:rsidP="00084791">
      <w:pPr>
        <w:pStyle w:val="PenNumbered"/>
        <w:ind w:left="450" w:hanging="450"/>
        <w:rPr>
          <w:ins w:id="755" w:author="Will Grasmick" w:date="2016-02-25T18:36:00Z"/>
        </w:rPr>
      </w:pPr>
      <w:ins w:id="756" w:author="Will Grasmick" w:date="2016-02-25T18:36:00Z">
        <w:r>
          <w:t xml:space="preserve">For </w:t>
        </w:r>
        <w:r w:rsidRPr="002A708A">
          <w:rPr>
            <w:rStyle w:val="PenScreenTextChar"/>
          </w:rPr>
          <w:t>Output field</w:t>
        </w:r>
        <w:r>
          <w:t xml:space="preserve"> type </w:t>
        </w:r>
        <w:proofErr w:type="spellStart"/>
        <w:r w:rsidRPr="002A708A">
          <w:rPr>
            <w:rStyle w:val="PenCodeblockBodyChar"/>
          </w:rPr>
          <w:t>profit_range</w:t>
        </w:r>
        <w:proofErr w:type="spellEnd"/>
        <w:r>
          <w:t>.</w:t>
        </w:r>
      </w:ins>
    </w:p>
    <w:p w:rsidR="00084791" w:rsidRDefault="00084791" w:rsidP="00084791">
      <w:pPr>
        <w:pStyle w:val="PenNumbered"/>
        <w:ind w:left="450" w:hanging="450"/>
        <w:rPr>
          <w:ins w:id="757" w:author="Will Grasmick" w:date="2016-02-25T18:36:00Z"/>
        </w:rPr>
      </w:pPr>
      <w:ins w:id="758" w:author="Will Grasmick" w:date="2016-02-25T18:36:00Z">
        <w:r>
          <w:t xml:space="preserve">Enter the following values for </w:t>
        </w:r>
        <w:r w:rsidRPr="002A708A">
          <w:rPr>
            <w:rStyle w:val="PenScreenTextChar"/>
          </w:rPr>
          <w:t>Lower Bound</w:t>
        </w:r>
        <w:r>
          <w:t xml:space="preserve">, </w:t>
        </w:r>
        <w:r w:rsidRPr="002A708A">
          <w:rPr>
            <w:rStyle w:val="PenScreenTextChar"/>
          </w:rPr>
          <w:t>Upper Bound</w:t>
        </w:r>
        <w:r>
          <w:t xml:space="preserve"> and </w:t>
        </w:r>
        <w:r w:rsidRPr="002A708A">
          <w:rPr>
            <w:rStyle w:val="PenScreenTextChar"/>
          </w:rPr>
          <w:t>Value</w:t>
        </w:r>
        <w:r>
          <w:t xml:space="preserve"> columns.</w:t>
        </w:r>
      </w:ins>
    </w:p>
    <w:p w:rsidR="00084791" w:rsidRDefault="00084791" w:rsidP="00084791">
      <w:pPr>
        <w:pStyle w:val="PenNumbered"/>
        <w:numPr>
          <w:ilvl w:val="0"/>
          <w:numId w:val="0"/>
        </w:numPr>
        <w:ind w:left="450"/>
        <w:rPr>
          <w:ins w:id="759" w:author="Will Grasmick" w:date="2016-02-25T18:36:00Z"/>
        </w:rPr>
      </w:pPr>
      <w:ins w:id="760" w:author="Will Grasmick" w:date="2016-02-25T18:36:00Z">
        <w:r>
          <w:rPr>
            <w:noProof/>
          </w:rPr>
          <w:lastRenderedPageBreak/>
          <w:drawing>
            <wp:inline distT="0" distB="0" distL="0" distR="0" wp14:anchorId="6625759C" wp14:editId="461DCA0D">
              <wp:extent cx="5512279" cy="2845066"/>
              <wp:effectExtent l="19050" t="1905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9340" cy="2853872"/>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761" w:author="Will Grasmick" w:date="2016-02-25T18:36:00Z"/>
        </w:rPr>
      </w:pPr>
      <w:ins w:id="762" w:author="Will Grasmick" w:date="2016-02-25T18:36:00Z">
        <w:r>
          <w:t xml:space="preserve">Click </w:t>
        </w:r>
        <w:r w:rsidRPr="002A708A">
          <w:rPr>
            <w:rStyle w:val="PenScreenTextChar"/>
          </w:rPr>
          <w:t>OK</w:t>
        </w:r>
        <w:r>
          <w:t xml:space="preserve"> to return to the canvas.</w:t>
        </w:r>
        <w:r w:rsidDel="00E35A7B">
          <w:t xml:space="preserve"> </w:t>
        </w:r>
      </w:ins>
    </w:p>
    <w:p w:rsidR="00084791" w:rsidRDefault="00084791" w:rsidP="00084791">
      <w:pPr>
        <w:pStyle w:val="PenNumbered"/>
        <w:ind w:left="450" w:hanging="450"/>
        <w:rPr>
          <w:ins w:id="763" w:author="Will Grasmick" w:date="2016-02-25T18:36:00Z"/>
        </w:rPr>
      </w:pPr>
      <w:ins w:id="764" w:author="Will Grasmick" w:date="2016-02-25T18:36:00Z">
        <w:r>
          <w:t xml:space="preserve">From the </w:t>
        </w:r>
        <w:r w:rsidRPr="002A708A">
          <w:rPr>
            <w:rStyle w:val="PenScreenTextChar"/>
          </w:rPr>
          <w:t>Design</w:t>
        </w:r>
        <w:r>
          <w:t xml:space="preserve"> tab on the left, expand the </w:t>
        </w:r>
        <w:r w:rsidRPr="002A708A">
          <w:rPr>
            <w:rStyle w:val="PenScreenTextChar"/>
          </w:rPr>
          <w:t>Big Data</w:t>
        </w:r>
        <w:r>
          <w:t xml:space="preserve"> folder and drag </w:t>
        </w:r>
        <w:r>
          <w:rPr>
            <w:rStyle w:val="PenScreenTextChar"/>
          </w:rPr>
          <w:t>HBase</w:t>
        </w:r>
        <w:r w:rsidRPr="002A708A">
          <w:rPr>
            <w:rStyle w:val="PenScreenTextChar"/>
          </w:rPr>
          <w:t xml:space="preserve"> Output</w:t>
        </w:r>
        <w:r>
          <w:t xml:space="preserve"> onto the canvas.</w:t>
        </w:r>
      </w:ins>
    </w:p>
    <w:p w:rsidR="00084791" w:rsidRDefault="00084791" w:rsidP="00084791">
      <w:pPr>
        <w:pStyle w:val="PenNumbered"/>
        <w:ind w:left="450" w:hanging="450"/>
        <w:rPr>
          <w:ins w:id="765" w:author="Will Grasmick" w:date="2016-02-25T18:36:00Z"/>
        </w:rPr>
      </w:pPr>
      <w:ins w:id="766" w:author="Will Grasmick" w:date="2016-02-25T18:36:00Z">
        <w:r>
          <w:t xml:space="preserve">Create a hop between the </w:t>
        </w:r>
        <w:r w:rsidRPr="002A708A">
          <w:rPr>
            <w:rStyle w:val="PenScreenTextChar"/>
          </w:rPr>
          <w:t>Number Range</w:t>
        </w:r>
        <w:r>
          <w:t xml:space="preserve"> and </w:t>
        </w:r>
        <w:r>
          <w:rPr>
            <w:rStyle w:val="PenScreenTextChar"/>
          </w:rPr>
          <w:t>HBase</w:t>
        </w:r>
        <w:r w:rsidRPr="002A708A">
          <w:rPr>
            <w:rStyle w:val="PenScreenTextChar"/>
          </w:rPr>
          <w:t xml:space="preserve"> Output </w:t>
        </w:r>
        <w:r>
          <w:t>step.  The resulting transformation should match the following image:</w:t>
        </w:r>
      </w:ins>
    </w:p>
    <w:p w:rsidR="00084791" w:rsidRDefault="00084791" w:rsidP="00084791">
      <w:pPr>
        <w:pStyle w:val="PenNumbered"/>
        <w:numPr>
          <w:ilvl w:val="0"/>
          <w:numId w:val="0"/>
        </w:numPr>
        <w:ind w:left="450"/>
        <w:rPr>
          <w:ins w:id="767" w:author="Will Grasmick" w:date="2016-02-25T18:36:00Z"/>
        </w:rPr>
      </w:pPr>
      <w:ins w:id="768" w:author="Will Grasmick" w:date="2016-02-25T18:36:00Z">
        <w:r>
          <w:rPr>
            <w:noProof/>
          </w:rPr>
          <w:drawing>
            <wp:inline distT="0" distB="0" distL="0" distR="0" wp14:anchorId="7FDD202C" wp14:editId="612834D0">
              <wp:extent cx="5167222" cy="1588258"/>
              <wp:effectExtent l="19050" t="19050" r="14605"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7266" cy="1597493"/>
                      </a:xfrm>
                      <a:prstGeom prst="rect">
                        <a:avLst/>
                      </a:prstGeom>
                      <a:ln>
                        <a:solidFill>
                          <a:schemeClr val="accent1"/>
                        </a:solidFill>
                      </a:ln>
                    </pic:spPr>
                  </pic:pic>
                </a:graphicData>
              </a:graphic>
            </wp:inline>
          </w:drawing>
        </w:r>
      </w:ins>
    </w:p>
    <w:p w:rsidR="00084791" w:rsidRDefault="00084791" w:rsidP="00084791">
      <w:pPr>
        <w:pStyle w:val="PenNumbered"/>
        <w:ind w:left="450" w:right="-90" w:hanging="450"/>
        <w:rPr>
          <w:ins w:id="769" w:author="Will Grasmick" w:date="2016-02-25T18:36:00Z"/>
        </w:rPr>
      </w:pPr>
      <w:ins w:id="770" w:author="Will Grasmick" w:date="2016-02-25T18:36:00Z">
        <w:r>
          <w:t xml:space="preserve">Double-click on </w:t>
        </w:r>
        <w:r>
          <w:rPr>
            <w:rStyle w:val="PenScreenTextChar"/>
          </w:rPr>
          <w:t>HBase</w:t>
        </w:r>
        <w:r w:rsidRPr="002A708A">
          <w:rPr>
            <w:rStyle w:val="PenScreenTextChar"/>
          </w:rPr>
          <w:t xml:space="preserve"> Output step</w:t>
        </w:r>
        <w:r>
          <w:t xml:space="preserve"> to open its properties.  In the</w:t>
        </w:r>
        <w:r w:rsidRPr="00C403AE">
          <w:t xml:space="preserve"> </w:t>
        </w:r>
        <w:r w:rsidRPr="001C5C0B">
          <w:rPr>
            <w:rStyle w:val="PenScreenTextChar"/>
          </w:rPr>
          <w:t>Configure connection</w:t>
        </w:r>
        <w:r>
          <w:t xml:space="preserve"> tab, from the </w:t>
        </w:r>
        <w:r w:rsidRPr="00436438">
          <w:rPr>
            <w:rStyle w:val="PenScreenTextChar"/>
          </w:rPr>
          <w:t>Hadoop cluster</w:t>
        </w:r>
        <w:r>
          <w:t xml:space="preserve"> drop-down</w:t>
        </w:r>
        <w:r w:rsidRPr="00C403AE">
          <w:t xml:space="preserve"> select </w:t>
        </w:r>
        <w:r w:rsidRPr="00436438">
          <w:rPr>
            <w:rStyle w:val="PenCodeblockBodyChar"/>
          </w:rPr>
          <w:t>CDH 5.3</w:t>
        </w:r>
        <w:r>
          <w:t>.</w:t>
        </w:r>
      </w:ins>
    </w:p>
    <w:p w:rsidR="00084791" w:rsidRDefault="00084791" w:rsidP="00084791">
      <w:pPr>
        <w:pStyle w:val="PenNumbered"/>
        <w:ind w:left="450" w:right="-90" w:hanging="450"/>
        <w:rPr>
          <w:ins w:id="771" w:author="Will Grasmick" w:date="2016-02-25T18:36:00Z"/>
        </w:rPr>
      </w:pPr>
      <w:ins w:id="772" w:author="Will Grasmick" w:date="2016-02-25T18:36:00Z">
        <w:r>
          <w:t xml:space="preserve">Select the </w:t>
        </w:r>
        <w:r w:rsidRPr="001C5C0B">
          <w:rPr>
            <w:rStyle w:val="PenScreenTextChar"/>
          </w:rPr>
          <w:t>Create/Edit mappings</w:t>
        </w:r>
        <w:r>
          <w:t xml:space="preserve"> tab</w:t>
        </w:r>
      </w:ins>
    </w:p>
    <w:p w:rsidR="00084791" w:rsidRDefault="00084791" w:rsidP="00084791">
      <w:pPr>
        <w:pStyle w:val="PenNumbered"/>
        <w:ind w:left="450" w:right="-90" w:hanging="450"/>
        <w:rPr>
          <w:ins w:id="773" w:author="Will Grasmick" w:date="2016-02-25T18:36:00Z"/>
        </w:rPr>
      </w:pPr>
      <w:ins w:id="774" w:author="Will Grasmick" w:date="2016-02-25T18:36:00Z">
        <w:r>
          <w:t xml:space="preserve">Click on </w:t>
        </w:r>
        <w:r w:rsidRPr="00436438">
          <w:rPr>
            <w:rStyle w:val="PenScreenTextChar"/>
          </w:rPr>
          <w:t>Get table names</w:t>
        </w:r>
        <w:r w:rsidRPr="00532547">
          <w:t xml:space="preserve"> button and sel</w:t>
        </w:r>
        <w:r>
          <w:t xml:space="preserve">ect </w:t>
        </w:r>
        <w:proofErr w:type="spellStart"/>
        <w:r w:rsidRPr="00436438">
          <w:rPr>
            <w:rStyle w:val="PenCodeblockBodyChar"/>
          </w:rPr>
          <w:t>pos</w:t>
        </w:r>
        <w:proofErr w:type="spellEnd"/>
        <w:r>
          <w:t xml:space="preserve"> from the list.</w:t>
        </w:r>
      </w:ins>
    </w:p>
    <w:p w:rsidR="00084791" w:rsidRDefault="00084791" w:rsidP="00084791">
      <w:pPr>
        <w:pStyle w:val="PenNumbered"/>
        <w:ind w:left="450" w:hanging="450"/>
        <w:rPr>
          <w:ins w:id="775" w:author="Will Grasmick" w:date="2016-02-25T18:36:00Z"/>
        </w:rPr>
      </w:pPr>
      <w:ins w:id="776" w:author="Will Grasmick" w:date="2016-02-25T18:36:00Z">
        <w:r>
          <w:lastRenderedPageBreak/>
          <w:t xml:space="preserve">Click the </w:t>
        </w:r>
        <w:r w:rsidRPr="00436438">
          <w:rPr>
            <w:rStyle w:val="PenCodeblockBodyChar"/>
          </w:rPr>
          <w:t>Get incoming fields</w:t>
        </w:r>
        <w:r w:rsidRPr="00532547">
          <w:t xml:space="preserve"> button and define</w:t>
        </w:r>
        <w:r>
          <w:t xml:space="preserve"> </w:t>
        </w:r>
        <w:proofErr w:type="spellStart"/>
        <w:r w:rsidRPr="00436438">
          <w:rPr>
            <w:rStyle w:val="PenCodeblockBodyChar"/>
          </w:rPr>
          <w:t>hbase_id</w:t>
        </w:r>
        <w:proofErr w:type="spellEnd"/>
        <w:r>
          <w:t xml:space="preserve"> as the Key, with the final mapping matching the below image</w:t>
        </w:r>
        <w:r w:rsidRPr="00532547">
          <w:t>:</w:t>
        </w:r>
        <w:r w:rsidRPr="00532547">
          <w:rPr>
            <w:noProof/>
          </w:rPr>
          <w:t xml:space="preserve"> </w:t>
        </w:r>
        <w:r>
          <w:rPr>
            <w:noProof/>
          </w:rPr>
          <w:drawing>
            <wp:inline distT="0" distB="0" distL="0" distR="0" wp14:anchorId="5E7F0114" wp14:editId="49593D39">
              <wp:extent cx="4311248" cy="3051958"/>
              <wp:effectExtent l="19050" t="19050" r="1333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25566" cy="3062094"/>
                      </a:xfrm>
                      <a:prstGeom prst="rect">
                        <a:avLst/>
                      </a:prstGeom>
                      <a:ln>
                        <a:solidFill>
                          <a:schemeClr val="accent1"/>
                        </a:solidFill>
                      </a:ln>
                    </pic:spPr>
                  </pic:pic>
                </a:graphicData>
              </a:graphic>
            </wp:inline>
          </w:drawing>
        </w:r>
      </w:ins>
    </w:p>
    <w:p w:rsidR="00084791" w:rsidRDefault="00084791" w:rsidP="00084791">
      <w:pPr>
        <w:pStyle w:val="PenNumbered"/>
        <w:ind w:left="450" w:right="-90" w:hanging="450"/>
        <w:rPr>
          <w:ins w:id="777" w:author="Will Grasmick" w:date="2016-02-25T18:36:00Z"/>
        </w:rPr>
      </w:pPr>
      <w:ins w:id="778" w:author="Will Grasmick" w:date="2016-02-25T18:36:00Z">
        <w:r>
          <w:t xml:space="preserve">In </w:t>
        </w:r>
        <w:proofErr w:type="gramStart"/>
        <w:r w:rsidRPr="00436438">
          <w:rPr>
            <w:rStyle w:val="PenScreenTextChar"/>
          </w:rPr>
          <w:t>Mapping</w:t>
        </w:r>
        <w:proofErr w:type="gramEnd"/>
        <w:r w:rsidRPr="00436438">
          <w:rPr>
            <w:rStyle w:val="PenScreenTextChar"/>
          </w:rPr>
          <w:t xml:space="preserve"> name</w:t>
        </w:r>
        <w:r>
          <w:t xml:space="preserve"> enter </w:t>
        </w:r>
        <w:proofErr w:type="spellStart"/>
        <w:r w:rsidRPr="00436438">
          <w:rPr>
            <w:rStyle w:val="PenCodeblockBodyChar"/>
          </w:rPr>
          <w:t>pos_hbase_mapping</w:t>
        </w:r>
        <w:proofErr w:type="spellEnd"/>
        <w:r>
          <w:t xml:space="preserve"> and then click the </w:t>
        </w:r>
        <w:r w:rsidRPr="00436438">
          <w:rPr>
            <w:rStyle w:val="PenScreenTextChar"/>
          </w:rPr>
          <w:t>Save Mapping</w:t>
        </w:r>
        <w:r>
          <w:t xml:space="preserve"> button.  Click </w:t>
        </w:r>
        <w:r w:rsidRPr="00436438">
          <w:rPr>
            <w:rStyle w:val="PenScreenTextChar"/>
          </w:rPr>
          <w:t>OK</w:t>
        </w:r>
        <w:r>
          <w:t xml:space="preserve"> to exit.</w:t>
        </w:r>
      </w:ins>
    </w:p>
    <w:p w:rsidR="00084791" w:rsidRPr="001C5C0B" w:rsidRDefault="00084791" w:rsidP="00084791">
      <w:pPr>
        <w:pStyle w:val="PenNumbered"/>
        <w:ind w:left="450" w:right="-90" w:hanging="450"/>
        <w:rPr>
          <w:ins w:id="779" w:author="Will Grasmick" w:date="2016-02-25T18:36:00Z"/>
          <w:rStyle w:val="PenScreenTextChar"/>
          <w:b w:val="0"/>
          <w:color w:val="333E48"/>
        </w:rPr>
      </w:pPr>
      <w:ins w:id="780" w:author="Will Grasmick" w:date="2016-02-25T18:36:00Z">
        <w:r>
          <w:t xml:space="preserve">Double click </w:t>
        </w:r>
        <w:r>
          <w:rPr>
            <w:rStyle w:val="PenScreenTextChar"/>
          </w:rPr>
          <w:t>HBase</w:t>
        </w:r>
        <w:r w:rsidRPr="00EF4632">
          <w:rPr>
            <w:rStyle w:val="PenScreenTextChar"/>
          </w:rPr>
          <w:t xml:space="preserve"> Output</w:t>
        </w:r>
      </w:ins>
    </w:p>
    <w:p w:rsidR="00084791" w:rsidRPr="001C5C0B" w:rsidRDefault="00084791" w:rsidP="00084791">
      <w:pPr>
        <w:pStyle w:val="PenNumbered"/>
        <w:ind w:left="450" w:right="-90" w:hanging="450"/>
        <w:rPr>
          <w:ins w:id="781" w:author="Will Grasmick" w:date="2016-02-25T18:36:00Z"/>
          <w:rStyle w:val="PenScreenTextChar"/>
          <w:b w:val="0"/>
          <w:color w:val="333E48"/>
        </w:rPr>
      </w:pPr>
      <w:ins w:id="782" w:author="Will Grasmick" w:date="2016-02-25T18:36:00Z">
        <w:r>
          <w:t>In the</w:t>
        </w:r>
        <w:r w:rsidRPr="00C403AE">
          <w:t xml:space="preserve"> </w:t>
        </w:r>
        <w:r w:rsidRPr="00F70700">
          <w:rPr>
            <w:rStyle w:val="PenScreenTextChar"/>
          </w:rPr>
          <w:t>Configure connection</w:t>
        </w:r>
        <w:r>
          <w:t xml:space="preserve"> tab, click the </w:t>
        </w:r>
        <w:r w:rsidRPr="00436438">
          <w:rPr>
            <w:rStyle w:val="PenScreenTextChar"/>
          </w:rPr>
          <w:t>Get table names</w:t>
        </w:r>
        <w:r>
          <w:t xml:space="preserve"> button</w:t>
        </w:r>
        <w:r w:rsidRPr="001C5C0B">
          <w:t xml:space="preserve"> </w:t>
        </w:r>
        <w:r>
          <w:t xml:space="preserve">and then </w:t>
        </w:r>
        <w:r w:rsidRPr="001C5C0B">
          <w:t>fr</w:t>
        </w:r>
        <w:r>
          <w:t xml:space="preserve">om the </w:t>
        </w:r>
        <w:r w:rsidRPr="00436438">
          <w:rPr>
            <w:rStyle w:val="PenScreenTextChar"/>
          </w:rPr>
          <w:t>HBase table name</w:t>
        </w:r>
        <w:r w:rsidRPr="001C5C0B">
          <w:t xml:space="preserve"> drop-down</w:t>
        </w:r>
        <w:r>
          <w:t xml:space="preserve"> select </w:t>
        </w:r>
        <w:proofErr w:type="spellStart"/>
        <w:r w:rsidRPr="00436438">
          <w:rPr>
            <w:rStyle w:val="PenCodeblockBodyChar"/>
          </w:rPr>
          <w:t>pos</w:t>
        </w:r>
        <w:proofErr w:type="spellEnd"/>
      </w:ins>
    </w:p>
    <w:p w:rsidR="00084791" w:rsidRDefault="00084791" w:rsidP="00084791">
      <w:pPr>
        <w:pStyle w:val="PenNumbered"/>
        <w:ind w:left="450" w:right="-90" w:hanging="450"/>
        <w:rPr>
          <w:ins w:id="783" w:author="Will Grasmick" w:date="2016-02-25T18:36:00Z"/>
        </w:rPr>
      </w:pPr>
      <w:ins w:id="784" w:author="Will Grasmick" w:date="2016-02-25T18:36:00Z">
        <w:r>
          <w:t>In the</w:t>
        </w:r>
        <w:r w:rsidRPr="00C403AE">
          <w:t xml:space="preserve"> </w:t>
        </w:r>
        <w:r w:rsidRPr="00F70700">
          <w:rPr>
            <w:rStyle w:val="PenScreenTextChar"/>
          </w:rPr>
          <w:t>Configure connection</w:t>
        </w:r>
        <w:r>
          <w:t xml:space="preserve"> tab, click the </w:t>
        </w:r>
        <w:r w:rsidRPr="00436438">
          <w:rPr>
            <w:rStyle w:val="PenScreenTextChar"/>
          </w:rPr>
          <w:t>Get mappings for the specified table</w:t>
        </w:r>
        <w:r>
          <w:t xml:space="preserve"> button</w:t>
        </w:r>
        <w:r w:rsidRPr="00F70700">
          <w:t xml:space="preserve"> and </w:t>
        </w:r>
        <w:r>
          <w:t xml:space="preserve">from the </w:t>
        </w:r>
        <w:r w:rsidRPr="00436438">
          <w:rPr>
            <w:rStyle w:val="PenScreenTextChar"/>
          </w:rPr>
          <w:t>Mapping name</w:t>
        </w:r>
        <w:r w:rsidRPr="00F70700">
          <w:t xml:space="preserve"> drop-down </w:t>
        </w:r>
        <w:r>
          <w:t xml:space="preserve">select </w:t>
        </w:r>
        <w:proofErr w:type="spellStart"/>
        <w:r w:rsidRPr="00436438">
          <w:rPr>
            <w:rStyle w:val="PenCodeblockBodyChar"/>
          </w:rPr>
          <w:t>pos_hbase_mapping</w:t>
        </w:r>
        <w:proofErr w:type="spellEnd"/>
        <w:r>
          <w:t xml:space="preserve">. Click </w:t>
        </w:r>
        <w:r w:rsidRPr="00436438">
          <w:rPr>
            <w:rStyle w:val="PenScreenTextChar"/>
          </w:rPr>
          <w:t>OK</w:t>
        </w:r>
        <w:r>
          <w:t xml:space="preserve"> to exit</w:t>
        </w:r>
        <w:r>
          <w:rPr>
            <w:rStyle w:val="PenScreenTextChar"/>
          </w:rPr>
          <w:t>.</w:t>
        </w:r>
      </w:ins>
    </w:p>
    <w:p w:rsidR="00084791" w:rsidRDefault="00084791" w:rsidP="00084791">
      <w:pPr>
        <w:pStyle w:val="PenNumbered"/>
        <w:ind w:left="450" w:right="-90" w:hanging="450"/>
        <w:rPr>
          <w:ins w:id="785" w:author="Will Grasmick" w:date="2016-02-25T18:36:00Z"/>
          <w:i/>
        </w:rPr>
      </w:pPr>
      <w:ins w:id="786" w:author="Will Grasmick" w:date="2016-02-25T18:36:00Z">
        <w:r>
          <w:t xml:space="preserve">Click the </w:t>
        </w:r>
        <w:r w:rsidRPr="001E02BF">
          <w:rPr>
            <w:rStyle w:val="PenScreenTextChar"/>
          </w:rPr>
          <w:t>Launch</w:t>
        </w:r>
        <w:r>
          <w:t xml:space="preserve"> button at the bottom of the </w:t>
        </w:r>
        <w:r w:rsidRPr="001E02BF">
          <w:rPr>
            <w:rStyle w:val="PenScreenTextChar"/>
          </w:rPr>
          <w:t>Execute a transformation</w:t>
        </w:r>
        <w:r>
          <w:t xml:space="preserve"> dialog box.</w:t>
        </w:r>
      </w:ins>
    </w:p>
    <w:p w:rsidR="00084791" w:rsidRPr="001C5C0B" w:rsidRDefault="00084791" w:rsidP="00E64236">
      <w:pPr>
        <w:pStyle w:val="PenNumbered"/>
        <w:ind w:left="450" w:right="-90" w:hanging="450"/>
        <w:rPr>
          <w:ins w:id="787" w:author="Will Grasmick" w:date="2016-02-25T18:36:00Z"/>
          <w:i/>
        </w:rPr>
      </w:pPr>
      <w:ins w:id="788" w:author="Will Grasmick" w:date="2016-02-25T18:36:00Z">
        <w:r>
          <w:t xml:space="preserve">This transformation will load 991 POS records into the HBase table </w:t>
        </w:r>
        <w:r w:rsidRPr="00436438">
          <w:rPr>
            <w:rStyle w:val="PenCodeblockBodyChar"/>
          </w:rPr>
          <w:t>pos</w:t>
        </w:r>
        <w:r>
          <w:t>.  You will see green checkmarks on each box when the transformation has succeeded:</w:t>
        </w:r>
        <w:r w:rsidRPr="00F81A1F">
          <w:rPr>
            <w:noProof/>
          </w:rPr>
          <w:t xml:space="preserve"> </w:t>
        </w:r>
        <w:r>
          <w:rPr>
            <w:noProof/>
          </w:rPr>
          <w:drawing>
            <wp:inline distT="0" distB="0" distL="0" distR="0" wp14:anchorId="7F8E8F31" wp14:editId="1B1842B0">
              <wp:extent cx="5348377" cy="1755366"/>
              <wp:effectExtent l="19050" t="19050" r="2413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6197" cy="1761215"/>
                      </a:xfrm>
                      <a:prstGeom prst="rect">
                        <a:avLst/>
                      </a:prstGeom>
                      <a:ln>
                        <a:solidFill>
                          <a:schemeClr val="accent1"/>
                        </a:solidFill>
                      </a:ln>
                    </pic:spPr>
                  </pic:pic>
                </a:graphicData>
              </a:graphic>
            </wp:inline>
          </w:drawing>
        </w:r>
      </w:ins>
    </w:p>
    <w:p w:rsidR="00084791" w:rsidRDefault="00084791" w:rsidP="00084791">
      <w:pPr>
        <w:pStyle w:val="PenNumbered"/>
        <w:numPr>
          <w:ilvl w:val="0"/>
          <w:numId w:val="0"/>
        </w:numPr>
        <w:ind w:left="360" w:hanging="360"/>
        <w:rPr>
          <w:ins w:id="789" w:author="Will Grasmick" w:date="2016-02-25T18:36:00Z"/>
        </w:rPr>
      </w:pPr>
    </w:p>
    <w:p w:rsidR="00084791" w:rsidRDefault="00084791" w:rsidP="00084791">
      <w:pPr>
        <w:pStyle w:val="PenHeading5"/>
        <w:rPr>
          <w:ins w:id="790" w:author="Will Grasmick" w:date="2016-02-25T18:36:00Z"/>
        </w:rPr>
      </w:pPr>
      <w:ins w:id="791" w:author="Will Grasmick" w:date="2016-02-25T18:36:00Z">
        <w:r>
          <w:t>PDI Exercise 4: Create a transformation to merge and annotate the three HBase tables</w:t>
        </w:r>
        <w:r w:rsidRPr="009C17E8">
          <w:t xml:space="preserve"> </w:t>
        </w:r>
      </w:ins>
    </w:p>
    <w:p w:rsidR="00084791" w:rsidRDefault="00084791" w:rsidP="00084791">
      <w:pPr>
        <w:pStyle w:val="PenBody"/>
        <w:rPr>
          <w:ins w:id="792" w:author="Will Grasmick" w:date="2016-02-25T18:36:00Z"/>
        </w:rPr>
      </w:pPr>
      <w:ins w:id="793" w:author="Will Grasmick" w:date="2016-02-25T18:36:00Z">
        <w:r>
          <w:t xml:space="preserve">In the fourth exercise, you merge the three HBase tables and prepare them for Analyzer Reports.  The final output is to a PostgreSQL database where the data is persisted for reporting.  </w:t>
        </w:r>
        <w:r>
          <w:lastRenderedPageBreak/>
          <w:t>Note that sections of the final transformation are shown in the following steps with the whole image appearing at the end of this exercise.  You will be using a blank, pre-existing transformation to utilize an existing database connection.</w:t>
        </w:r>
      </w:ins>
    </w:p>
    <w:p w:rsidR="00084791" w:rsidRDefault="00084791" w:rsidP="00E64236">
      <w:pPr>
        <w:pStyle w:val="PenNumbered"/>
        <w:ind w:left="450" w:right="-90" w:hanging="450"/>
        <w:rPr>
          <w:ins w:id="794" w:author="Will Grasmick" w:date="2016-02-25T18:36:00Z"/>
        </w:rPr>
      </w:pPr>
      <w:ins w:id="795" w:author="Will Grasmick" w:date="2016-02-25T18:36:00Z">
        <w:r w:rsidRPr="00436438">
          <w:rPr>
            <w:rStyle w:val="PenScreenTextChar"/>
          </w:rPr>
          <w:t>File | Open…</w:t>
        </w:r>
        <w:r>
          <w:t xml:space="preserve"> the transformation </w:t>
        </w:r>
      </w:ins>
      <w:r w:rsidR="00F9132D">
        <w:rPr>
          <w:rStyle w:val="PenCodeblockBodyChar"/>
        </w:rPr>
        <w:t>/pentaho/shared_content</w:t>
      </w:r>
      <w:ins w:id="796" w:author="Will Grasmick" w:date="2016-02-25T18:36:00Z">
        <w:r w:rsidRPr="00436438">
          <w:rPr>
            <w:rStyle w:val="PenCodeblockBodyChar"/>
          </w:rPr>
          <w:t>/WorkshopTraining/</w:t>
        </w:r>
      </w:ins>
      <w:r w:rsidR="003E0944">
        <w:rPr>
          <w:rStyle w:val="PenCodeblockBodyChar"/>
        </w:rPr>
        <w:t>03_customer_360_mongodb/</w:t>
      </w:r>
      <w:ins w:id="797" w:author="Will Grasmick" w:date="2016-02-25T18:36:00Z">
        <w:r w:rsidRPr="00436438">
          <w:rPr>
            <w:rStyle w:val="PenCodeblockBodyChar"/>
          </w:rPr>
          <w:t>pdi_transformations/t_load_postgres.ktr</w:t>
        </w:r>
      </w:ins>
    </w:p>
    <w:p w:rsidR="00084791" w:rsidRDefault="00084791" w:rsidP="00084791">
      <w:pPr>
        <w:pStyle w:val="PenNumbered"/>
        <w:numPr>
          <w:ilvl w:val="0"/>
          <w:numId w:val="5"/>
        </w:numPr>
        <w:ind w:left="450" w:hanging="450"/>
        <w:rPr>
          <w:ins w:id="798" w:author="Will Grasmick" w:date="2016-02-25T18:36:00Z"/>
        </w:rPr>
      </w:pPr>
      <w:ins w:id="799" w:author="Will Grasmick" w:date="2016-02-25T18:36:00Z">
        <w:r>
          <w:t xml:space="preserve">From the </w:t>
        </w:r>
        <w:r w:rsidRPr="00D378F3">
          <w:rPr>
            <w:rStyle w:val="PenScreenTextChar"/>
          </w:rPr>
          <w:t>Design</w:t>
        </w:r>
        <w:r w:rsidRPr="00825FD4">
          <w:t xml:space="preserve"> tab</w:t>
        </w:r>
        <w:r>
          <w:t xml:space="preserve"> on the left, expand the</w:t>
        </w:r>
        <w:r w:rsidRPr="00436438">
          <w:t xml:space="preserve"> </w:t>
        </w:r>
        <w:r w:rsidRPr="00D378F3">
          <w:rPr>
            <w:rStyle w:val="PenScreenTextChar"/>
          </w:rPr>
          <w:t>Big Data</w:t>
        </w:r>
        <w:r>
          <w:t xml:space="preserve"> folder and drag </w:t>
        </w:r>
        <w:r w:rsidRPr="00D378F3">
          <w:rPr>
            <w:rStyle w:val="PenScreenTextChar"/>
          </w:rPr>
          <w:t>HBase Input</w:t>
        </w:r>
        <w:r>
          <w:t xml:space="preserve"> onto the canvas.</w:t>
        </w:r>
      </w:ins>
    </w:p>
    <w:p w:rsidR="00084791" w:rsidRDefault="00084791" w:rsidP="00084791">
      <w:pPr>
        <w:pStyle w:val="PenNumbered"/>
        <w:numPr>
          <w:ilvl w:val="0"/>
          <w:numId w:val="5"/>
        </w:numPr>
        <w:ind w:left="450" w:hanging="450"/>
        <w:rPr>
          <w:ins w:id="800" w:author="Will Grasmick" w:date="2016-02-25T18:36:00Z"/>
        </w:rPr>
      </w:pPr>
      <w:ins w:id="801" w:author="Will Grasmick" w:date="2016-02-25T18:36:00Z">
        <w:r>
          <w:t>Repeat step one for a total of 3 HBase Input steps:</w:t>
        </w:r>
      </w:ins>
    </w:p>
    <w:p w:rsidR="00084791" w:rsidRDefault="00084791" w:rsidP="00084791">
      <w:pPr>
        <w:pStyle w:val="PenNumbered"/>
        <w:numPr>
          <w:ilvl w:val="0"/>
          <w:numId w:val="0"/>
        </w:numPr>
        <w:ind w:left="450"/>
        <w:rPr>
          <w:ins w:id="802" w:author="Will Grasmick" w:date="2016-02-25T18:36:00Z"/>
        </w:rPr>
      </w:pPr>
      <w:ins w:id="803" w:author="Will Grasmick" w:date="2016-02-25T18:36:00Z">
        <w:r>
          <w:rPr>
            <w:noProof/>
          </w:rPr>
          <w:drawing>
            <wp:inline distT="0" distB="0" distL="0" distR="0" wp14:anchorId="0CC32565" wp14:editId="357E43CC">
              <wp:extent cx="3568535" cy="704212"/>
              <wp:effectExtent l="19050" t="19050" r="1333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1659" cy="714695"/>
                      </a:xfrm>
                      <a:prstGeom prst="rect">
                        <a:avLst/>
                      </a:prstGeom>
                      <a:ln>
                        <a:solidFill>
                          <a:schemeClr val="accent1"/>
                        </a:solidFill>
                      </a:ln>
                    </pic:spPr>
                  </pic:pic>
                </a:graphicData>
              </a:graphic>
            </wp:inline>
          </w:drawing>
        </w:r>
      </w:ins>
    </w:p>
    <w:p w:rsidR="00084791" w:rsidRDefault="00084791" w:rsidP="00084791">
      <w:pPr>
        <w:pStyle w:val="PenNumbered"/>
        <w:numPr>
          <w:ilvl w:val="0"/>
          <w:numId w:val="5"/>
        </w:numPr>
        <w:ind w:left="450" w:hanging="450"/>
        <w:rPr>
          <w:ins w:id="804" w:author="Will Grasmick" w:date="2016-02-25T18:36:00Z"/>
        </w:rPr>
      </w:pPr>
      <w:ins w:id="805" w:author="Will Grasmick" w:date="2016-02-25T18:36:00Z">
        <w:r>
          <w:t xml:space="preserve">Double-click the </w:t>
        </w:r>
        <w:r w:rsidRPr="00436438">
          <w:rPr>
            <w:rStyle w:val="PenScreenTextChar"/>
          </w:rPr>
          <w:t>HBase Input</w:t>
        </w:r>
        <w:r>
          <w:t xml:space="preserve"> step to open its properties. </w:t>
        </w:r>
      </w:ins>
    </w:p>
    <w:p w:rsidR="00084791" w:rsidRDefault="00084791" w:rsidP="00084791">
      <w:pPr>
        <w:pStyle w:val="PenNumbered"/>
        <w:numPr>
          <w:ilvl w:val="0"/>
          <w:numId w:val="5"/>
        </w:numPr>
        <w:ind w:left="450" w:hanging="450"/>
        <w:rPr>
          <w:ins w:id="806" w:author="Will Grasmick" w:date="2016-02-25T18:36:00Z"/>
        </w:rPr>
      </w:pPr>
      <w:ins w:id="807" w:author="Will Grasmick" w:date="2016-02-25T18:36:00Z">
        <w:r>
          <w:t xml:space="preserve">Change </w:t>
        </w:r>
        <w:r w:rsidRPr="00436438">
          <w:rPr>
            <w:rStyle w:val="PenScreenTextChar"/>
          </w:rPr>
          <w:t>Step name</w:t>
        </w:r>
        <w:r>
          <w:t xml:space="preserve"> to </w:t>
        </w:r>
        <w:r w:rsidRPr="00436438">
          <w:rPr>
            <w:rStyle w:val="PenCodeblockBodyChar"/>
          </w:rPr>
          <w:t>HBase Input – Customers</w:t>
        </w:r>
        <w:r>
          <w:t>.</w:t>
        </w:r>
      </w:ins>
    </w:p>
    <w:p w:rsidR="00084791" w:rsidRDefault="00084791" w:rsidP="00084791">
      <w:pPr>
        <w:pStyle w:val="PenNumbered"/>
        <w:numPr>
          <w:ilvl w:val="0"/>
          <w:numId w:val="5"/>
        </w:numPr>
        <w:ind w:left="450" w:hanging="450"/>
        <w:rPr>
          <w:ins w:id="808" w:author="Will Grasmick" w:date="2016-02-25T18:36:00Z"/>
        </w:rPr>
      </w:pPr>
      <w:ins w:id="809" w:author="Will Grasmick" w:date="2016-02-25T18:36:00Z">
        <w:r>
          <w:t xml:space="preserve">From the </w:t>
        </w:r>
        <w:r w:rsidRPr="00436438">
          <w:rPr>
            <w:rStyle w:val="PenScreenTextChar"/>
          </w:rPr>
          <w:t>Hadoop Cluster</w:t>
        </w:r>
        <w:r>
          <w:t xml:space="preserve"> drop-down select </w:t>
        </w:r>
        <w:r w:rsidRPr="00436438">
          <w:rPr>
            <w:rStyle w:val="PenCodeblockBodyChar"/>
          </w:rPr>
          <w:t>CDH 5.3</w:t>
        </w:r>
        <w:r>
          <w:rPr>
            <w:rStyle w:val="PenCodeblockBodyChar"/>
          </w:rPr>
          <w:t>.</w:t>
        </w:r>
      </w:ins>
    </w:p>
    <w:p w:rsidR="00084791" w:rsidRDefault="00084791" w:rsidP="00084791">
      <w:pPr>
        <w:pStyle w:val="PenNumbered"/>
        <w:numPr>
          <w:ilvl w:val="0"/>
          <w:numId w:val="5"/>
        </w:numPr>
        <w:ind w:left="450" w:hanging="450"/>
        <w:rPr>
          <w:ins w:id="810" w:author="Will Grasmick" w:date="2016-02-25T18:36:00Z"/>
        </w:rPr>
      </w:pPr>
      <w:ins w:id="811" w:author="Will Grasmick" w:date="2016-02-25T18:36:00Z">
        <w:r>
          <w:t xml:space="preserve">Click the </w:t>
        </w:r>
        <w:r w:rsidRPr="00436438">
          <w:rPr>
            <w:rStyle w:val="PenScreenTextChar"/>
          </w:rPr>
          <w:t>Get mapped table names</w:t>
        </w:r>
        <w:r>
          <w:t xml:space="preserve"> button and select </w:t>
        </w:r>
        <w:r w:rsidRPr="00436438">
          <w:rPr>
            <w:rStyle w:val="PenCodeblockBodyChar"/>
          </w:rPr>
          <w:t>customers</w:t>
        </w:r>
        <w:r>
          <w:t xml:space="preserve"> from the drop-down.</w:t>
        </w:r>
      </w:ins>
    </w:p>
    <w:p w:rsidR="00084791" w:rsidRDefault="00084791" w:rsidP="00084791">
      <w:pPr>
        <w:pStyle w:val="PenNumbered"/>
        <w:numPr>
          <w:ilvl w:val="0"/>
          <w:numId w:val="5"/>
        </w:numPr>
        <w:ind w:left="450" w:hanging="450"/>
        <w:rPr>
          <w:ins w:id="812" w:author="Will Grasmick" w:date="2016-02-25T18:36:00Z"/>
        </w:rPr>
      </w:pPr>
      <w:ins w:id="813" w:author="Will Grasmick" w:date="2016-02-25T18:36:00Z">
        <w:r>
          <w:t xml:space="preserve">Click </w:t>
        </w:r>
        <w:r w:rsidRPr="00436438">
          <w:rPr>
            <w:rStyle w:val="PenScreenTextChar"/>
          </w:rPr>
          <w:t>Get mappings for the specified table</w:t>
        </w:r>
        <w:r>
          <w:t xml:space="preserve"> button and select </w:t>
        </w:r>
        <w:proofErr w:type="spellStart"/>
        <w:r w:rsidRPr="00436438">
          <w:rPr>
            <w:rStyle w:val="PenCodeblockBodyChar"/>
          </w:rPr>
          <w:t>customers_hbase_mapping</w:t>
        </w:r>
        <w:proofErr w:type="spellEnd"/>
        <w:r>
          <w:t xml:space="preserve"> from the drop-down.</w:t>
        </w:r>
      </w:ins>
    </w:p>
    <w:p w:rsidR="00084791" w:rsidRDefault="00084791" w:rsidP="00E64236">
      <w:pPr>
        <w:pStyle w:val="PenNumbered"/>
        <w:numPr>
          <w:ilvl w:val="0"/>
          <w:numId w:val="5"/>
        </w:numPr>
        <w:ind w:left="450" w:hanging="450"/>
        <w:rPr>
          <w:ins w:id="814" w:author="Will Grasmick" w:date="2016-02-25T18:36:00Z"/>
        </w:rPr>
      </w:pPr>
      <w:ins w:id="815" w:author="Will Grasmick" w:date="2016-02-25T18:36:00Z">
        <w:r>
          <w:t xml:space="preserve">Click the </w:t>
        </w:r>
        <w:r w:rsidRPr="00436438">
          <w:rPr>
            <w:rStyle w:val="PenScreenTextChar"/>
          </w:rPr>
          <w:t>Get Key/Fields info</w:t>
        </w:r>
        <w:r>
          <w:t xml:space="preserve"> button. The step should now match the image below:</w:t>
        </w:r>
        <w:r w:rsidRPr="00825FD4">
          <w:rPr>
            <w:noProof/>
          </w:rPr>
          <w:t xml:space="preserve"> </w:t>
        </w:r>
        <w:r>
          <w:rPr>
            <w:noProof/>
          </w:rPr>
          <w:drawing>
            <wp:inline distT="0" distB="0" distL="0" distR="0" wp14:anchorId="47FBB41D" wp14:editId="1E398F8F">
              <wp:extent cx="4411683" cy="4047342"/>
              <wp:effectExtent l="19050" t="19050" r="2730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8106" cy="4053235"/>
                      </a:xfrm>
                      <a:prstGeom prst="rect">
                        <a:avLst/>
                      </a:prstGeom>
                      <a:ln>
                        <a:solidFill>
                          <a:schemeClr val="accent1"/>
                        </a:solidFill>
                      </a:ln>
                    </pic:spPr>
                  </pic:pic>
                </a:graphicData>
              </a:graphic>
            </wp:inline>
          </w:drawing>
        </w:r>
      </w:ins>
    </w:p>
    <w:p w:rsidR="00084791" w:rsidRDefault="00084791" w:rsidP="00E64236">
      <w:pPr>
        <w:pStyle w:val="PenNumbered"/>
        <w:numPr>
          <w:ilvl w:val="0"/>
          <w:numId w:val="5"/>
        </w:numPr>
        <w:ind w:left="450" w:hanging="450"/>
        <w:rPr>
          <w:ins w:id="816" w:author="Will Grasmick" w:date="2016-02-25T18:36:00Z"/>
        </w:rPr>
      </w:pPr>
      <w:ins w:id="817" w:author="Will Grasmick" w:date="2016-02-25T18:36:00Z">
        <w:r>
          <w:lastRenderedPageBreak/>
          <w:t xml:space="preserve">Open the </w:t>
        </w:r>
        <w:r w:rsidRPr="00436438">
          <w:rPr>
            <w:rStyle w:val="PenScreenTextChar"/>
          </w:rPr>
          <w:t>HBase Input 2</w:t>
        </w:r>
        <w:r>
          <w:t xml:space="preserve"> step and change </w:t>
        </w:r>
        <w:r w:rsidRPr="00436438">
          <w:rPr>
            <w:rStyle w:val="PenScreenTextChar"/>
          </w:rPr>
          <w:t>Step name</w:t>
        </w:r>
        <w:r>
          <w:t xml:space="preserve"> to </w:t>
        </w:r>
        <w:r w:rsidRPr="00436438">
          <w:rPr>
            <w:rStyle w:val="PenCodeblockBodyChar"/>
          </w:rPr>
          <w:t>HBase Input – Web Events</w:t>
        </w:r>
        <w:r>
          <w:t>.</w:t>
        </w:r>
      </w:ins>
    </w:p>
    <w:p w:rsidR="00084791" w:rsidRDefault="00084791" w:rsidP="00E64236">
      <w:pPr>
        <w:pStyle w:val="PenNumbered"/>
        <w:numPr>
          <w:ilvl w:val="0"/>
          <w:numId w:val="5"/>
        </w:numPr>
        <w:ind w:left="450" w:hanging="450"/>
        <w:rPr>
          <w:ins w:id="818" w:author="Will Grasmick" w:date="2016-02-25T18:36:00Z"/>
        </w:rPr>
      </w:pPr>
      <w:ins w:id="819" w:author="Will Grasmick" w:date="2016-02-25T18:36:00Z">
        <w:r>
          <w:t xml:space="preserve">From the </w:t>
        </w:r>
        <w:r w:rsidRPr="004E50AA">
          <w:rPr>
            <w:rStyle w:val="PenScreenTextChar"/>
          </w:rPr>
          <w:t>Hadoop Cluster</w:t>
        </w:r>
        <w:r>
          <w:t xml:space="preserve"> drop-down select </w:t>
        </w:r>
        <w:r w:rsidRPr="004E50AA">
          <w:rPr>
            <w:rStyle w:val="PenCodeblockBodyChar"/>
          </w:rPr>
          <w:t>CDH 5.3</w:t>
        </w:r>
        <w:r>
          <w:rPr>
            <w:rStyle w:val="PenCodeblockBodyChar"/>
          </w:rPr>
          <w:t>.</w:t>
        </w:r>
      </w:ins>
    </w:p>
    <w:p w:rsidR="00084791" w:rsidRDefault="00084791" w:rsidP="00E64236">
      <w:pPr>
        <w:pStyle w:val="PenNumbered"/>
        <w:numPr>
          <w:ilvl w:val="0"/>
          <w:numId w:val="5"/>
        </w:numPr>
        <w:ind w:left="450" w:hanging="450"/>
        <w:rPr>
          <w:ins w:id="820" w:author="Will Grasmick" w:date="2016-02-25T18:36:00Z"/>
        </w:rPr>
      </w:pPr>
      <w:ins w:id="821" w:author="Will Grasmick" w:date="2016-02-25T18:36:00Z">
        <w:r>
          <w:t xml:space="preserve">Click the </w:t>
        </w:r>
        <w:r w:rsidRPr="004E50AA">
          <w:rPr>
            <w:rStyle w:val="PenScreenTextChar"/>
          </w:rPr>
          <w:t>Get mapped table names</w:t>
        </w:r>
        <w:r>
          <w:t xml:space="preserve"> button and select </w:t>
        </w:r>
        <w:proofErr w:type="spellStart"/>
        <w:r w:rsidRPr="00436438">
          <w:rPr>
            <w:rStyle w:val="PenCodeblockBodyChar"/>
          </w:rPr>
          <w:t>webevents</w:t>
        </w:r>
        <w:proofErr w:type="spellEnd"/>
        <w:r>
          <w:t xml:space="preserve"> from the drop-down.</w:t>
        </w:r>
      </w:ins>
    </w:p>
    <w:p w:rsidR="00084791" w:rsidRDefault="00084791" w:rsidP="00E64236">
      <w:pPr>
        <w:pStyle w:val="PenNumbered"/>
        <w:numPr>
          <w:ilvl w:val="0"/>
          <w:numId w:val="5"/>
        </w:numPr>
        <w:ind w:left="450" w:hanging="450"/>
        <w:rPr>
          <w:ins w:id="822" w:author="Will Grasmick" w:date="2016-02-25T18:36:00Z"/>
        </w:rPr>
      </w:pPr>
      <w:ins w:id="823" w:author="Will Grasmick" w:date="2016-02-25T18:36:00Z">
        <w:r>
          <w:t xml:space="preserve">Click </w:t>
        </w:r>
        <w:r w:rsidRPr="004E50AA">
          <w:rPr>
            <w:rStyle w:val="PenScreenTextChar"/>
          </w:rPr>
          <w:t>Get mappings for the specified table</w:t>
        </w:r>
        <w:r>
          <w:t xml:space="preserve"> button and select </w:t>
        </w:r>
        <w:proofErr w:type="spellStart"/>
        <w:r w:rsidRPr="00436438">
          <w:rPr>
            <w:rStyle w:val="PenCodeblockBodyChar"/>
          </w:rPr>
          <w:t>webevents_hbase_mapping</w:t>
        </w:r>
        <w:proofErr w:type="spellEnd"/>
        <w:r>
          <w:t xml:space="preserve"> from the drop-down.</w:t>
        </w:r>
      </w:ins>
    </w:p>
    <w:p w:rsidR="00084791" w:rsidRDefault="00084791" w:rsidP="00E64236">
      <w:pPr>
        <w:pStyle w:val="PenNumbered"/>
        <w:numPr>
          <w:ilvl w:val="0"/>
          <w:numId w:val="5"/>
        </w:numPr>
        <w:ind w:left="450" w:hanging="450"/>
        <w:rPr>
          <w:ins w:id="824" w:author="Will Grasmick" w:date="2016-02-25T18:36:00Z"/>
        </w:rPr>
      </w:pPr>
      <w:ins w:id="825" w:author="Will Grasmick" w:date="2016-02-25T18:36:00Z">
        <w:r>
          <w:t xml:space="preserve">Click the </w:t>
        </w:r>
        <w:r w:rsidRPr="004E50AA">
          <w:rPr>
            <w:rStyle w:val="PenScreenTextChar"/>
          </w:rPr>
          <w:t>Get Key/Fields info</w:t>
        </w:r>
        <w:r>
          <w:t xml:space="preserve"> button. The step should now match the image below:</w:t>
        </w:r>
        <w:r w:rsidRPr="00825FD4">
          <w:rPr>
            <w:noProof/>
          </w:rPr>
          <w:t xml:space="preserve"> </w:t>
        </w:r>
        <w:r>
          <w:rPr>
            <w:noProof/>
          </w:rPr>
          <w:drawing>
            <wp:inline distT="0" distB="0" distL="0" distR="0" wp14:anchorId="21451E51" wp14:editId="73A8DA32">
              <wp:extent cx="4281395" cy="4049486"/>
              <wp:effectExtent l="19050" t="19050" r="2413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91303" cy="4058857"/>
                      </a:xfrm>
                      <a:prstGeom prst="rect">
                        <a:avLst/>
                      </a:prstGeom>
                      <a:ln>
                        <a:solidFill>
                          <a:schemeClr val="accent1"/>
                        </a:solidFill>
                      </a:ln>
                    </pic:spPr>
                  </pic:pic>
                </a:graphicData>
              </a:graphic>
            </wp:inline>
          </w:drawing>
        </w:r>
      </w:ins>
    </w:p>
    <w:p w:rsidR="00084791" w:rsidRDefault="00084791" w:rsidP="00E64236">
      <w:pPr>
        <w:pStyle w:val="PenNumbered"/>
        <w:numPr>
          <w:ilvl w:val="0"/>
          <w:numId w:val="5"/>
        </w:numPr>
        <w:ind w:left="450" w:hanging="450"/>
        <w:rPr>
          <w:ins w:id="826" w:author="Will Grasmick" w:date="2016-02-25T18:36:00Z"/>
        </w:rPr>
      </w:pPr>
      <w:ins w:id="827" w:author="Will Grasmick" w:date="2016-02-25T18:36:00Z">
        <w:r>
          <w:t xml:space="preserve">Open the </w:t>
        </w:r>
        <w:r w:rsidRPr="00436438">
          <w:rPr>
            <w:rStyle w:val="PenScreenTextChar"/>
          </w:rPr>
          <w:t>HBase Input 3</w:t>
        </w:r>
        <w:r>
          <w:t xml:space="preserve"> step and change </w:t>
        </w:r>
        <w:r w:rsidRPr="001C5C0B">
          <w:rPr>
            <w:rStyle w:val="PenScreenTextChar"/>
          </w:rPr>
          <w:t>Step name</w:t>
        </w:r>
        <w:r>
          <w:t xml:space="preserve"> to </w:t>
        </w:r>
        <w:r w:rsidRPr="00436438">
          <w:rPr>
            <w:rStyle w:val="PenCodeblockBodyChar"/>
          </w:rPr>
          <w:t>HBase Input – POS</w:t>
        </w:r>
        <w:r>
          <w:t>.</w:t>
        </w:r>
      </w:ins>
    </w:p>
    <w:p w:rsidR="00084791" w:rsidRDefault="00084791" w:rsidP="00E64236">
      <w:pPr>
        <w:pStyle w:val="PenNumbered"/>
        <w:numPr>
          <w:ilvl w:val="0"/>
          <w:numId w:val="5"/>
        </w:numPr>
        <w:ind w:left="450" w:hanging="450"/>
        <w:rPr>
          <w:ins w:id="828" w:author="Will Grasmick" w:date="2016-02-25T18:36:00Z"/>
        </w:rPr>
      </w:pPr>
      <w:ins w:id="829" w:author="Will Grasmick" w:date="2016-02-25T18:36:00Z">
        <w:r>
          <w:t xml:space="preserve">From the </w:t>
        </w:r>
        <w:r w:rsidRPr="004E50AA">
          <w:rPr>
            <w:rStyle w:val="PenScreenTextChar"/>
          </w:rPr>
          <w:t>Hadoop Cluster</w:t>
        </w:r>
        <w:r>
          <w:t xml:space="preserve"> drop-down select </w:t>
        </w:r>
        <w:r w:rsidRPr="004E50AA">
          <w:rPr>
            <w:rStyle w:val="PenCodeblockBodyChar"/>
          </w:rPr>
          <w:t>CDH 5.3</w:t>
        </w:r>
        <w:r>
          <w:t>.</w:t>
        </w:r>
      </w:ins>
    </w:p>
    <w:p w:rsidR="00084791" w:rsidRDefault="00084791" w:rsidP="00E64236">
      <w:pPr>
        <w:pStyle w:val="PenNumbered"/>
        <w:numPr>
          <w:ilvl w:val="0"/>
          <w:numId w:val="5"/>
        </w:numPr>
        <w:ind w:left="450" w:hanging="450"/>
        <w:rPr>
          <w:ins w:id="830" w:author="Will Grasmick" w:date="2016-02-25T18:36:00Z"/>
        </w:rPr>
      </w:pPr>
      <w:ins w:id="831" w:author="Will Grasmick" w:date="2016-02-25T18:36:00Z">
        <w:r>
          <w:t xml:space="preserve">Click the </w:t>
        </w:r>
        <w:r w:rsidRPr="004E50AA">
          <w:rPr>
            <w:rStyle w:val="PenScreenTextChar"/>
          </w:rPr>
          <w:t>Get mapped table names</w:t>
        </w:r>
        <w:r>
          <w:t xml:space="preserve"> button and select </w:t>
        </w:r>
        <w:proofErr w:type="spellStart"/>
        <w:r>
          <w:rPr>
            <w:rStyle w:val="PenCodeblockBodyChar"/>
          </w:rPr>
          <w:t>pos</w:t>
        </w:r>
        <w:proofErr w:type="spellEnd"/>
        <w:r>
          <w:t xml:space="preserve"> from the drop-down.</w:t>
        </w:r>
      </w:ins>
    </w:p>
    <w:p w:rsidR="00084791" w:rsidRDefault="00084791" w:rsidP="00E64236">
      <w:pPr>
        <w:pStyle w:val="PenNumbered"/>
        <w:numPr>
          <w:ilvl w:val="0"/>
          <w:numId w:val="5"/>
        </w:numPr>
        <w:ind w:left="450" w:hanging="450"/>
        <w:rPr>
          <w:ins w:id="832" w:author="Will Grasmick" w:date="2016-02-25T18:36:00Z"/>
        </w:rPr>
      </w:pPr>
      <w:ins w:id="833" w:author="Will Grasmick" w:date="2016-02-25T18:36:00Z">
        <w:r>
          <w:t xml:space="preserve">Click </w:t>
        </w:r>
        <w:r w:rsidRPr="004E50AA">
          <w:rPr>
            <w:rStyle w:val="PenScreenTextChar"/>
          </w:rPr>
          <w:t>Get mappings for the specified table</w:t>
        </w:r>
        <w:r>
          <w:t xml:space="preserve"> button and select </w:t>
        </w:r>
        <w:proofErr w:type="spellStart"/>
        <w:r>
          <w:rPr>
            <w:rStyle w:val="PenCodeblockBodyChar"/>
          </w:rPr>
          <w:t>pos</w:t>
        </w:r>
        <w:r w:rsidRPr="004E50AA">
          <w:rPr>
            <w:rStyle w:val="PenCodeblockBodyChar"/>
          </w:rPr>
          <w:t>_hbase_mapping</w:t>
        </w:r>
        <w:proofErr w:type="spellEnd"/>
        <w:r>
          <w:t xml:space="preserve"> from the drop-down.</w:t>
        </w:r>
      </w:ins>
    </w:p>
    <w:p w:rsidR="00084791" w:rsidRDefault="00084791" w:rsidP="00E64236">
      <w:pPr>
        <w:pStyle w:val="PenNumbered"/>
        <w:numPr>
          <w:ilvl w:val="0"/>
          <w:numId w:val="5"/>
        </w:numPr>
        <w:ind w:left="450" w:hanging="450"/>
        <w:rPr>
          <w:ins w:id="834" w:author="Will Grasmick" w:date="2016-02-25T18:36:00Z"/>
        </w:rPr>
      </w:pPr>
      <w:ins w:id="835" w:author="Will Grasmick" w:date="2016-02-25T18:36:00Z">
        <w:r>
          <w:lastRenderedPageBreak/>
          <w:t xml:space="preserve">Click the </w:t>
        </w:r>
        <w:r w:rsidRPr="004E50AA">
          <w:rPr>
            <w:rStyle w:val="PenScreenTextChar"/>
          </w:rPr>
          <w:t>Get Key/Fields info</w:t>
        </w:r>
        <w:r>
          <w:t xml:space="preserve"> button. The step should now match the image below:</w:t>
        </w:r>
        <w:r w:rsidRPr="00825FD4">
          <w:rPr>
            <w:noProof/>
          </w:rPr>
          <w:t xml:space="preserve"> </w:t>
        </w:r>
        <w:r>
          <w:rPr>
            <w:noProof/>
          </w:rPr>
          <w:drawing>
            <wp:inline distT="0" distB="0" distL="0" distR="0" wp14:anchorId="2FC7A906" wp14:editId="19AC2492">
              <wp:extent cx="4209802" cy="3543700"/>
              <wp:effectExtent l="19050" t="19050" r="1968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5182" cy="3548229"/>
                      </a:xfrm>
                      <a:prstGeom prst="rect">
                        <a:avLst/>
                      </a:prstGeom>
                      <a:ln>
                        <a:solidFill>
                          <a:schemeClr val="accent1"/>
                        </a:solidFill>
                      </a:ln>
                    </pic:spPr>
                  </pic:pic>
                </a:graphicData>
              </a:graphic>
            </wp:inline>
          </w:drawing>
        </w:r>
      </w:ins>
    </w:p>
    <w:p w:rsidR="00084791" w:rsidRDefault="00084791" w:rsidP="00084791">
      <w:pPr>
        <w:pStyle w:val="PenNoteSubNumbered"/>
        <w:rPr>
          <w:ins w:id="836" w:author="Will Grasmick" w:date="2016-02-25T18:36:00Z"/>
        </w:rPr>
      </w:pPr>
      <w:ins w:id="837" w:author="Will Grasmick" w:date="2016-02-25T18:36:00Z">
        <w:r w:rsidRPr="00436438">
          <w:rPr>
            <w:noProof/>
            <w:color w:val="1F497D" w:themeColor="text2"/>
          </w:rPr>
          <w:drawing>
            <wp:anchor distT="0" distB="0" distL="114300" distR="114300" simplePos="0" relativeHeight="251794432" behindDoc="0" locked="0" layoutInCell="1" allowOverlap="1" wp14:anchorId="7C03C343" wp14:editId="3766D375">
              <wp:simplePos x="0" y="0"/>
              <wp:positionH relativeFrom="column">
                <wp:posOffset>1270</wp:posOffset>
              </wp:positionH>
              <wp:positionV relativeFrom="paragraph">
                <wp:posOffset>-2540</wp:posOffset>
              </wp:positionV>
              <wp:extent cx="420370" cy="530225"/>
              <wp:effectExtent l="0" t="0" r="0" b="3175"/>
              <wp:wrapSquare wrapText="r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6438">
          <w:rPr>
            <w:color w:val="1F497D" w:themeColor="text2"/>
          </w:rPr>
          <w:t xml:space="preserve">All three data sources will be merged together on the field </w:t>
        </w:r>
        <w:proofErr w:type="spellStart"/>
        <w:r w:rsidRPr="00436438">
          <w:rPr>
            <w:color w:val="1F497D" w:themeColor="text2"/>
          </w:rPr>
          <w:t>customer_id</w:t>
        </w:r>
        <w:proofErr w:type="spellEnd"/>
        <w:r w:rsidRPr="00436438">
          <w:rPr>
            <w:color w:val="1F497D" w:themeColor="text2"/>
          </w:rPr>
          <w:t>.  The “Merge join” requires data to be sorted by the merge key.</w:t>
        </w:r>
        <w:r>
          <w:t xml:space="preserve"> </w:t>
        </w:r>
      </w:ins>
    </w:p>
    <w:p w:rsidR="00084791" w:rsidRDefault="00084791" w:rsidP="00084791">
      <w:pPr>
        <w:pStyle w:val="PenNumbered"/>
        <w:numPr>
          <w:ilvl w:val="0"/>
          <w:numId w:val="0"/>
        </w:numPr>
        <w:ind w:left="360"/>
        <w:rPr>
          <w:ins w:id="838" w:author="Will Grasmick" w:date="2016-02-25T18:36:00Z"/>
        </w:rPr>
      </w:pPr>
    </w:p>
    <w:p w:rsidR="00084791" w:rsidRDefault="00084791" w:rsidP="00E64236">
      <w:pPr>
        <w:pStyle w:val="PenNumbered"/>
        <w:numPr>
          <w:ilvl w:val="0"/>
          <w:numId w:val="5"/>
        </w:numPr>
        <w:ind w:left="450" w:hanging="450"/>
        <w:rPr>
          <w:ins w:id="839" w:author="Will Grasmick" w:date="2016-02-25T18:36:00Z"/>
        </w:rPr>
      </w:pPr>
      <w:ins w:id="840" w:author="Will Grasmick" w:date="2016-02-25T18:36:00Z">
        <w:r>
          <w:t xml:space="preserve">From the </w:t>
        </w:r>
        <w:r w:rsidRPr="00527C85">
          <w:rPr>
            <w:rStyle w:val="PenScreenTextChar"/>
          </w:rPr>
          <w:t>Design</w:t>
        </w:r>
        <w:r>
          <w:t xml:space="preserve"> tab on the left, expand the </w:t>
        </w:r>
        <w:r>
          <w:rPr>
            <w:rStyle w:val="PenScreenTextChar"/>
          </w:rPr>
          <w:t>Transform</w:t>
        </w:r>
        <w:r>
          <w:t xml:space="preserve"> folder and select and drag </w:t>
        </w:r>
        <w:r>
          <w:rPr>
            <w:rStyle w:val="PenScreenTextChar"/>
          </w:rPr>
          <w:t>Sort rows</w:t>
        </w:r>
        <w:r>
          <w:t xml:space="preserve"> onto the canvas.</w:t>
        </w:r>
      </w:ins>
    </w:p>
    <w:p w:rsidR="00084791" w:rsidRDefault="00084791" w:rsidP="00E64236">
      <w:pPr>
        <w:pStyle w:val="PenNumbered"/>
        <w:numPr>
          <w:ilvl w:val="0"/>
          <w:numId w:val="5"/>
        </w:numPr>
        <w:ind w:left="450" w:hanging="450"/>
        <w:rPr>
          <w:ins w:id="841" w:author="Will Grasmick" w:date="2016-02-25T18:36:00Z"/>
        </w:rPr>
      </w:pPr>
      <w:ins w:id="842" w:author="Will Grasmick" w:date="2016-02-25T18:36:00Z">
        <w:r>
          <w:t xml:space="preserve">Connect a hop from one of the </w:t>
        </w:r>
        <w:r w:rsidRPr="00436438">
          <w:rPr>
            <w:rStyle w:val="PenScreenTextChar"/>
          </w:rPr>
          <w:t>Sort rows</w:t>
        </w:r>
        <w:r>
          <w:t xml:space="preserve"> to a corresponding </w:t>
        </w:r>
        <w:r w:rsidRPr="00436438">
          <w:rPr>
            <w:rStyle w:val="PenScreenTextChar"/>
          </w:rPr>
          <w:t>HBase Input</w:t>
        </w:r>
        <w:r>
          <w:t>:</w:t>
        </w:r>
        <w:r>
          <w:rPr>
            <w:noProof/>
          </w:rPr>
          <w:drawing>
            <wp:inline distT="0" distB="0" distL="0" distR="0" wp14:anchorId="7ECAFB8D" wp14:editId="4C215E70">
              <wp:extent cx="4221678" cy="1545563"/>
              <wp:effectExtent l="19050" t="19050" r="2667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40956" cy="1552621"/>
                      </a:xfrm>
                      <a:prstGeom prst="rect">
                        <a:avLst/>
                      </a:prstGeom>
                      <a:ln>
                        <a:solidFill>
                          <a:schemeClr val="accent1"/>
                        </a:solidFill>
                      </a:ln>
                    </pic:spPr>
                  </pic:pic>
                </a:graphicData>
              </a:graphic>
            </wp:inline>
          </w:drawing>
        </w:r>
      </w:ins>
    </w:p>
    <w:p w:rsidR="00084791" w:rsidRDefault="00084791" w:rsidP="00E64236">
      <w:pPr>
        <w:pStyle w:val="PenNumbered"/>
        <w:numPr>
          <w:ilvl w:val="0"/>
          <w:numId w:val="5"/>
        </w:numPr>
        <w:ind w:left="450" w:hanging="450"/>
        <w:rPr>
          <w:ins w:id="843" w:author="Will Grasmick" w:date="2016-02-25T18:36:00Z"/>
        </w:rPr>
      </w:pPr>
      <w:ins w:id="844" w:author="Will Grasmick" w:date="2016-02-25T18:36:00Z">
        <w:r>
          <w:t xml:space="preserve">Open each </w:t>
        </w:r>
        <w:r w:rsidRPr="00436438">
          <w:rPr>
            <w:rStyle w:val="PenScreenTextChar"/>
          </w:rPr>
          <w:t>Sort rows</w:t>
        </w:r>
        <w:r>
          <w:t xml:space="preserve">, change the </w:t>
        </w:r>
        <w:r w:rsidRPr="00436438">
          <w:rPr>
            <w:rStyle w:val="PenScreenTextChar"/>
          </w:rPr>
          <w:t>Step name</w:t>
        </w:r>
        <w:r>
          <w:t xml:space="preserve"> per above image and from </w:t>
        </w:r>
        <w:r w:rsidRPr="00436438">
          <w:rPr>
            <w:rStyle w:val="PenScreenTextChar"/>
          </w:rPr>
          <w:t>Fieldname</w:t>
        </w:r>
        <w:r>
          <w:t xml:space="preserve"> select </w:t>
        </w:r>
        <w:proofErr w:type="spellStart"/>
        <w:r w:rsidRPr="00436438">
          <w:rPr>
            <w:rStyle w:val="PenCodeblockBodyChar"/>
          </w:rPr>
          <w:t>customer</w:t>
        </w:r>
        <w:r>
          <w:t>_</w:t>
        </w:r>
        <w:r w:rsidRPr="00436438">
          <w:rPr>
            <w:rStyle w:val="PenCodeblockBodyChar"/>
          </w:rPr>
          <w:t>id</w:t>
        </w:r>
        <w:proofErr w:type="spellEnd"/>
        <w:r>
          <w:t>.  The data is now sorted and ready to be merged.</w:t>
        </w:r>
      </w:ins>
    </w:p>
    <w:p w:rsidR="00084791" w:rsidRDefault="00084791" w:rsidP="00E64236">
      <w:pPr>
        <w:pStyle w:val="PenNumbered"/>
        <w:numPr>
          <w:ilvl w:val="0"/>
          <w:numId w:val="5"/>
        </w:numPr>
        <w:ind w:left="450" w:hanging="450"/>
        <w:rPr>
          <w:ins w:id="845" w:author="Will Grasmick" w:date="2016-02-25T18:36:00Z"/>
        </w:rPr>
      </w:pPr>
      <w:ins w:id="846" w:author="Will Grasmick" w:date="2016-02-25T18:36:00Z">
        <w:r>
          <w:t xml:space="preserve">From the </w:t>
        </w:r>
        <w:r w:rsidRPr="00527C85">
          <w:rPr>
            <w:rStyle w:val="PenScreenTextChar"/>
          </w:rPr>
          <w:t>Design</w:t>
        </w:r>
        <w:r>
          <w:t xml:space="preserve"> tab on the left, expand the </w:t>
        </w:r>
        <w:r>
          <w:rPr>
            <w:rStyle w:val="PenScreenTextChar"/>
          </w:rPr>
          <w:t>Joins</w:t>
        </w:r>
        <w:r>
          <w:t xml:space="preserve"> folder and drag </w:t>
        </w:r>
        <w:r>
          <w:rPr>
            <w:rStyle w:val="PenScreenTextChar"/>
          </w:rPr>
          <w:t>Merge join</w:t>
        </w:r>
        <w:r>
          <w:t xml:space="preserve"> onto the canvas.</w:t>
        </w:r>
      </w:ins>
    </w:p>
    <w:p w:rsidR="00084791" w:rsidRDefault="00084791" w:rsidP="00E64236">
      <w:pPr>
        <w:pStyle w:val="PenNumbered"/>
        <w:numPr>
          <w:ilvl w:val="0"/>
          <w:numId w:val="5"/>
        </w:numPr>
        <w:ind w:left="450" w:hanging="450"/>
        <w:rPr>
          <w:ins w:id="847" w:author="Will Grasmick" w:date="2016-02-25T18:36:00Z"/>
        </w:rPr>
      </w:pPr>
      <w:ins w:id="848" w:author="Will Grasmick" w:date="2016-02-25T18:36:00Z">
        <w:r>
          <w:t xml:space="preserve">Create a hop from </w:t>
        </w:r>
        <w:r w:rsidRPr="00436438">
          <w:rPr>
            <w:rStyle w:val="PenScreenTextChar"/>
          </w:rPr>
          <w:t>sort – customers</w:t>
        </w:r>
        <w:r>
          <w:t xml:space="preserve"> to </w:t>
        </w:r>
        <w:r w:rsidRPr="00436438">
          <w:rPr>
            <w:rStyle w:val="PenScreenTextChar"/>
          </w:rPr>
          <w:t>Merge join</w:t>
        </w:r>
        <w:r>
          <w:t xml:space="preserve"> </w:t>
        </w:r>
      </w:ins>
    </w:p>
    <w:p w:rsidR="00084791" w:rsidRDefault="00084791" w:rsidP="00FD5B4A">
      <w:pPr>
        <w:pStyle w:val="PenNumbered"/>
        <w:numPr>
          <w:ilvl w:val="0"/>
          <w:numId w:val="5"/>
        </w:numPr>
        <w:ind w:left="450" w:hanging="450"/>
        <w:rPr>
          <w:ins w:id="849" w:author="Will Grasmick" w:date="2016-02-25T18:36:00Z"/>
        </w:rPr>
      </w:pPr>
      <w:ins w:id="850" w:author="Will Grasmick" w:date="2016-02-25T18:36:00Z">
        <w:r>
          <w:lastRenderedPageBreak/>
          <w:t xml:space="preserve">Create another hop from </w:t>
        </w:r>
        <w:r w:rsidRPr="00436438">
          <w:rPr>
            <w:rStyle w:val="PenScreenTextChar"/>
          </w:rPr>
          <w:t>sort – web events</w:t>
        </w:r>
        <w:r>
          <w:t xml:space="preserve"> to </w:t>
        </w:r>
        <w:r w:rsidRPr="00436438">
          <w:rPr>
            <w:rStyle w:val="PenScreenTextChar"/>
          </w:rPr>
          <w:t>Merge join</w:t>
        </w:r>
        <w:r>
          <w:t>:</w:t>
        </w:r>
        <w:r w:rsidRPr="00EF6520">
          <w:rPr>
            <w:noProof/>
          </w:rPr>
          <w:t xml:space="preserve"> </w:t>
        </w:r>
        <w:r>
          <w:rPr>
            <w:noProof/>
          </w:rPr>
          <w:drawing>
            <wp:inline distT="0" distB="0" distL="0" distR="0" wp14:anchorId="3730BF3C" wp14:editId="642544C0">
              <wp:extent cx="3538847" cy="2186550"/>
              <wp:effectExtent l="19050" t="19050" r="2413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46219" cy="2191105"/>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851" w:author="Will Grasmick" w:date="2016-02-25T18:36:00Z"/>
        </w:rPr>
      </w:pPr>
      <w:ins w:id="852" w:author="Will Grasmick" w:date="2016-02-25T18:36:00Z">
        <w:r>
          <w:t xml:space="preserve">Double click </w:t>
        </w:r>
        <w:r w:rsidRPr="00436438">
          <w:rPr>
            <w:rStyle w:val="PenScreenTextChar"/>
          </w:rPr>
          <w:t>Merge join</w:t>
        </w:r>
        <w:r>
          <w:t xml:space="preserve"> to open its properties.</w:t>
        </w:r>
      </w:ins>
    </w:p>
    <w:p w:rsidR="00084791" w:rsidRDefault="00084791" w:rsidP="00FD5B4A">
      <w:pPr>
        <w:pStyle w:val="PenNumbered"/>
        <w:numPr>
          <w:ilvl w:val="0"/>
          <w:numId w:val="5"/>
        </w:numPr>
        <w:ind w:left="450" w:hanging="450"/>
        <w:rPr>
          <w:ins w:id="853" w:author="Will Grasmick" w:date="2016-02-25T18:36:00Z"/>
        </w:rPr>
      </w:pPr>
      <w:ins w:id="854" w:author="Will Grasmick" w:date="2016-02-25T18:36:00Z">
        <w:r>
          <w:t xml:space="preserve">Change </w:t>
        </w:r>
        <w:r w:rsidRPr="00436438">
          <w:rPr>
            <w:rStyle w:val="PenScreenTextChar"/>
          </w:rPr>
          <w:t>Step name</w:t>
        </w:r>
        <w:r>
          <w:t xml:space="preserve"> to </w:t>
        </w:r>
        <w:r w:rsidRPr="00436438">
          <w:rPr>
            <w:rStyle w:val="PenCodeblockBodyChar"/>
          </w:rPr>
          <w:t>join - customers/web events</w:t>
        </w:r>
        <w:r>
          <w:rPr>
            <w:rStyle w:val="PenCodeblockBodyChar"/>
          </w:rPr>
          <w:t>.</w:t>
        </w:r>
      </w:ins>
    </w:p>
    <w:p w:rsidR="00084791" w:rsidRDefault="00084791" w:rsidP="00FD5B4A">
      <w:pPr>
        <w:pStyle w:val="PenNumbered"/>
        <w:numPr>
          <w:ilvl w:val="0"/>
          <w:numId w:val="5"/>
        </w:numPr>
        <w:ind w:left="450" w:hanging="450"/>
        <w:rPr>
          <w:ins w:id="855" w:author="Will Grasmick" w:date="2016-02-25T18:36:00Z"/>
        </w:rPr>
      </w:pPr>
      <w:ins w:id="856" w:author="Will Grasmick" w:date="2016-02-25T18:36:00Z">
        <w:r>
          <w:t xml:space="preserve">From </w:t>
        </w:r>
        <w:r w:rsidRPr="00436438">
          <w:rPr>
            <w:rStyle w:val="PenScreenTextChar"/>
          </w:rPr>
          <w:t>First step</w:t>
        </w:r>
        <w:r>
          <w:t xml:space="preserve"> select </w:t>
        </w:r>
        <w:r w:rsidRPr="00436438">
          <w:rPr>
            <w:rStyle w:val="PenCodeblockBodyChar"/>
          </w:rPr>
          <w:t>sort – customers</w:t>
        </w:r>
        <w:r>
          <w:t xml:space="preserve">; from </w:t>
        </w:r>
        <w:r w:rsidRPr="00436438">
          <w:rPr>
            <w:rStyle w:val="PenScreenTextChar"/>
          </w:rPr>
          <w:t>Second step</w:t>
        </w:r>
        <w:r>
          <w:t xml:space="preserve"> select </w:t>
        </w:r>
        <w:r w:rsidRPr="00436438">
          <w:rPr>
            <w:rStyle w:val="PenCodeblockBodyChar"/>
          </w:rPr>
          <w:t>sort – web events</w:t>
        </w:r>
        <w:r>
          <w:rPr>
            <w:rStyle w:val="PenCodeblockBodyChar"/>
          </w:rPr>
          <w:t>.</w:t>
        </w:r>
      </w:ins>
    </w:p>
    <w:p w:rsidR="00084791" w:rsidRDefault="00084791" w:rsidP="00FD5B4A">
      <w:pPr>
        <w:pStyle w:val="PenNumbered"/>
        <w:numPr>
          <w:ilvl w:val="0"/>
          <w:numId w:val="5"/>
        </w:numPr>
        <w:ind w:left="450" w:hanging="450"/>
        <w:rPr>
          <w:ins w:id="857" w:author="Will Grasmick" w:date="2016-02-25T18:36:00Z"/>
        </w:rPr>
      </w:pPr>
      <w:ins w:id="858" w:author="Will Grasmick" w:date="2016-02-25T18:36:00Z">
        <w:r>
          <w:t xml:space="preserve">From </w:t>
        </w:r>
        <w:r w:rsidRPr="00436438">
          <w:rPr>
            <w:rStyle w:val="PenScreenTextChar"/>
          </w:rPr>
          <w:t>Join Type</w:t>
        </w:r>
        <w:r>
          <w:t xml:space="preserve"> select </w:t>
        </w:r>
        <w:r w:rsidRPr="00436438">
          <w:rPr>
            <w:rStyle w:val="PenCodeblockBodyChar"/>
          </w:rPr>
          <w:t>LEFT OUTER</w:t>
        </w:r>
      </w:ins>
    </w:p>
    <w:p w:rsidR="00084791" w:rsidRDefault="00084791" w:rsidP="00FD5B4A">
      <w:pPr>
        <w:pStyle w:val="PenNumbered"/>
        <w:numPr>
          <w:ilvl w:val="0"/>
          <w:numId w:val="5"/>
        </w:numPr>
        <w:ind w:left="450" w:hanging="450"/>
        <w:rPr>
          <w:ins w:id="859" w:author="Will Grasmick" w:date="2016-02-25T18:36:00Z"/>
        </w:rPr>
      </w:pPr>
      <w:ins w:id="860" w:author="Will Grasmick" w:date="2016-02-25T18:36:00Z">
        <w:r>
          <w:t xml:space="preserve">For </w:t>
        </w:r>
        <w:r w:rsidRPr="00436438">
          <w:rPr>
            <w:rStyle w:val="PenScreenTextChar"/>
          </w:rPr>
          <w:t>Keys for 1st step</w:t>
        </w:r>
        <w:r>
          <w:t xml:space="preserve"> enter </w:t>
        </w:r>
        <w:proofErr w:type="spellStart"/>
        <w:r w:rsidRPr="00436438">
          <w:rPr>
            <w:rStyle w:val="PenCodeblockBodyChar"/>
          </w:rPr>
          <w:t>customer_id</w:t>
        </w:r>
        <w:proofErr w:type="spellEnd"/>
        <w:r>
          <w:t xml:space="preserve">; for </w:t>
        </w:r>
        <w:r w:rsidRPr="00436438">
          <w:rPr>
            <w:rStyle w:val="PenScreenTextChar"/>
          </w:rPr>
          <w:t xml:space="preserve">Keys for 2nd step </w:t>
        </w:r>
        <w:r>
          <w:t xml:space="preserve">enter </w:t>
        </w:r>
        <w:proofErr w:type="spellStart"/>
        <w:r w:rsidRPr="00436438">
          <w:rPr>
            <w:rStyle w:val="PenCodeblockBodyChar"/>
          </w:rPr>
          <w:t>customer_id</w:t>
        </w:r>
        <w:proofErr w:type="spellEnd"/>
        <w:r>
          <w:t>.  Your step should now match the image below:</w:t>
        </w:r>
        <w:r w:rsidRPr="00EF6520">
          <w:rPr>
            <w:noProof/>
          </w:rPr>
          <w:t xml:space="preserve"> </w:t>
        </w:r>
        <w:r>
          <w:rPr>
            <w:noProof/>
          </w:rPr>
          <w:drawing>
            <wp:inline distT="0" distB="0" distL="0" distR="0" wp14:anchorId="04CB5F6E" wp14:editId="0918C519">
              <wp:extent cx="3883231" cy="2495474"/>
              <wp:effectExtent l="19050" t="19050" r="22225"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6297" cy="2503871"/>
                      </a:xfrm>
                      <a:prstGeom prst="rect">
                        <a:avLst/>
                      </a:prstGeom>
                      <a:ln>
                        <a:solidFill>
                          <a:schemeClr val="accent1"/>
                        </a:solidFill>
                      </a:ln>
                    </pic:spPr>
                  </pic:pic>
                </a:graphicData>
              </a:graphic>
            </wp:inline>
          </w:drawing>
        </w:r>
        <w:r w:rsidDel="00DC4466">
          <w:t xml:space="preserve"> </w:t>
        </w:r>
      </w:ins>
    </w:p>
    <w:p w:rsidR="00084791" w:rsidRDefault="00084791" w:rsidP="00FD5B4A">
      <w:pPr>
        <w:pStyle w:val="PenNumbered"/>
        <w:numPr>
          <w:ilvl w:val="0"/>
          <w:numId w:val="5"/>
        </w:numPr>
        <w:ind w:left="450" w:hanging="450"/>
        <w:rPr>
          <w:ins w:id="861" w:author="Will Grasmick" w:date="2016-02-25T18:36:00Z"/>
        </w:rPr>
      </w:pPr>
      <w:ins w:id="862" w:author="Will Grasmick" w:date="2016-02-25T18:36:00Z">
        <w:r>
          <w:t xml:space="preserve">Click </w:t>
        </w:r>
        <w:r w:rsidRPr="00436438">
          <w:rPr>
            <w:rStyle w:val="PenScreenTextChar"/>
          </w:rPr>
          <w:t>OK,</w:t>
        </w:r>
        <w:r>
          <w:t xml:space="preserve"> and then click </w:t>
        </w:r>
        <w:r w:rsidRPr="00436438">
          <w:rPr>
            <w:rStyle w:val="PenScreenTextChar"/>
          </w:rPr>
          <w:t>I understand</w:t>
        </w:r>
        <w:r>
          <w:t xml:space="preserve"> in the pop-up warning to exit.</w:t>
        </w:r>
      </w:ins>
    </w:p>
    <w:p w:rsidR="00084791" w:rsidRDefault="00084791" w:rsidP="00FD5B4A">
      <w:pPr>
        <w:pStyle w:val="PenNumbered"/>
        <w:numPr>
          <w:ilvl w:val="0"/>
          <w:numId w:val="5"/>
        </w:numPr>
        <w:ind w:left="450" w:hanging="450"/>
        <w:rPr>
          <w:ins w:id="863" w:author="Will Grasmick" w:date="2016-02-25T18:36:00Z"/>
        </w:rPr>
      </w:pPr>
      <w:ins w:id="864" w:author="Will Grasmick" w:date="2016-02-25T18:36:00Z">
        <w:r>
          <w:t xml:space="preserve">From the </w:t>
        </w:r>
        <w:r w:rsidRPr="00527C85">
          <w:rPr>
            <w:rStyle w:val="PenScreenTextChar"/>
          </w:rPr>
          <w:t>Design</w:t>
        </w:r>
        <w:r>
          <w:t xml:space="preserve"> tab on the left, expand the </w:t>
        </w:r>
        <w:r>
          <w:rPr>
            <w:rStyle w:val="PenScreenTextChar"/>
          </w:rPr>
          <w:t>Joins</w:t>
        </w:r>
        <w:r>
          <w:t xml:space="preserve"> folder and drag </w:t>
        </w:r>
        <w:r>
          <w:rPr>
            <w:rStyle w:val="PenScreenTextChar"/>
          </w:rPr>
          <w:t>Merge join</w:t>
        </w:r>
        <w:r>
          <w:t xml:space="preserve"> onto the canvas.</w:t>
        </w:r>
      </w:ins>
    </w:p>
    <w:p w:rsidR="00084791" w:rsidRDefault="00084791" w:rsidP="00FD5B4A">
      <w:pPr>
        <w:pStyle w:val="PenNumbered"/>
        <w:numPr>
          <w:ilvl w:val="0"/>
          <w:numId w:val="5"/>
        </w:numPr>
        <w:ind w:left="450" w:hanging="450"/>
        <w:rPr>
          <w:ins w:id="865" w:author="Will Grasmick" w:date="2016-02-25T18:36:00Z"/>
        </w:rPr>
      </w:pPr>
      <w:ins w:id="866" w:author="Will Grasmick" w:date="2016-02-25T18:36:00Z">
        <w:r>
          <w:t xml:space="preserve">Create a hop from </w:t>
        </w:r>
        <w:r w:rsidRPr="00436438">
          <w:rPr>
            <w:rStyle w:val="PenScreenTextChar"/>
          </w:rPr>
          <w:t>join - customers/web events</w:t>
        </w:r>
        <w:r>
          <w:t xml:space="preserve"> to </w:t>
        </w:r>
        <w:r w:rsidRPr="004E50AA">
          <w:rPr>
            <w:rStyle w:val="PenScreenTextChar"/>
          </w:rPr>
          <w:t>Merge join</w:t>
        </w:r>
        <w:r>
          <w:t>.</w:t>
        </w:r>
      </w:ins>
    </w:p>
    <w:p w:rsidR="00084791" w:rsidRDefault="00084791" w:rsidP="00FD5B4A">
      <w:pPr>
        <w:pStyle w:val="PenNumbered"/>
        <w:numPr>
          <w:ilvl w:val="0"/>
          <w:numId w:val="5"/>
        </w:numPr>
        <w:ind w:left="450" w:hanging="450"/>
        <w:rPr>
          <w:ins w:id="867" w:author="Will Grasmick" w:date="2016-02-25T18:36:00Z"/>
        </w:rPr>
      </w:pPr>
      <w:ins w:id="868" w:author="Will Grasmick" w:date="2016-02-25T18:36:00Z">
        <w:r>
          <w:t xml:space="preserve">Create another hop from </w:t>
        </w:r>
        <w:r w:rsidRPr="00436438">
          <w:rPr>
            <w:rStyle w:val="PenScreenTextChar"/>
          </w:rPr>
          <w:t xml:space="preserve">sort – </w:t>
        </w:r>
        <w:proofErr w:type="spellStart"/>
        <w:r w:rsidRPr="00436438">
          <w:rPr>
            <w:rStyle w:val="PenScreenTextChar"/>
          </w:rPr>
          <w:t>pos</w:t>
        </w:r>
        <w:proofErr w:type="spellEnd"/>
        <w:r>
          <w:t xml:space="preserve"> to step </w:t>
        </w:r>
        <w:r w:rsidRPr="00436438">
          <w:rPr>
            <w:rStyle w:val="PenScreenTextChar"/>
          </w:rPr>
          <w:t>Merge join</w:t>
        </w:r>
        <w:r>
          <w:t>:</w:t>
        </w:r>
      </w:ins>
    </w:p>
    <w:p w:rsidR="00084791" w:rsidRDefault="00084791" w:rsidP="00084791">
      <w:pPr>
        <w:pStyle w:val="PenNumbered"/>
        <w:numPr>
          <w:ilvl w:val="0"/>
          <w:numId w:val="0"/>
        </w:numPr>
        <w:ind w:left="360"/>
        <w:rPr>
          <w:ins w:id="869" w:author="Will Grasmick" w:date="2016-02-25T18:36:00Z"/>
        </w:rPr>
      </w:pPr>
      <w:ins w:id="870" w:author="Will Grasmick" w:date="2016-02-25T18:36:00Z">
        <w:r w:rsidRPr="0091298B">
          <w:rPr>
            <w:noProof/>
          </w:rPr>
          <w:lastRenderedPageBreak/>
          <w:t xml:space="preserve"> </w:t>
        </w:r>
        <w:r>
          <w:rPr>
            <w:noProof/>
          </w:rPr>
          <w:drawing>
            <wp:inline distT="0" distB="0" distL="0" distR="0" wp14:anchorId="164E0429" wp14:editId="4A025596">
              <wp:extent cx="3770415" cy="3010542"/>
              <wp:effectExtent l="19050" t="19050" r="2095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7995" cy="3016594"/>
                      </a:xfrm>
                      <a:prstGeom prst="rect">
                        <a:avLst/>
                      </a:prstGeom>
                      <a:ln>
                        <a:solidFill>
                          <a:schemeClr val="accent1"/>
                        </a:solidFill>
                      </a:ln>
                    </pic:spPr>
                  </pic:pic>
                </a:graphicData>
              </a:graphic>
            </wp:inline>
          </w:drawing>
        </w:r>
        <w:r w:rsidDel="00DC4466">
          <w:t xml:space="preserve"> </w:t>
        </w:r>
      </w:ins>
    </w:p>
    <w:p w:rsidR="00084791" w:rsidRDefault="00084791" w:rsidP="00FD5B4A">
      <w:pPr>
        <w:pStyle w:val="PenNumbered"/>
        <w:numPr>
          <w:ilvl w:val="0"/>
          <w:numId w:val="5"/>
        </w:numPr>
        <w:ind w:left="450" w:hanging="450"/>
        <w:rPr>
          <w:ins w:id="871" w:author="Will Grasmick" w:date="2016-02-25T18:36:00Z"/>
        </w:rPr>
      </w:pPr>
      <w:ins w:id="872" w:author="Will Grasmick" w:date="2016-02-25T18:36:00Z">
        <w:r>
          <w:t xml:space="preserve">Double click </w:t>
        </w:r>
        <w:r w:rsidRPr="00436438">
          <w:rPr>
            <w:rStyle w:val="PenScreenTextChar"/>
          </w:rPr>
          <w:t>Merge join</w:t>
        </w:r>
        <w:r>
          <w:t xml:space="preserve"> to open its properties.</w:t>
        </w:r>
      </w:ins>
    </w:p>
    <w:p w:rsidR="00084791" w:rsidRDefault="00084791" w:rsidP="00FD5B4A">
      <w:pPr>
        <w:pStyle w:val="PenNumbered"/>
        <w:numPr>
          <w:ilvl w:val="0"/>
          <w:numId w:val="5"/>
        </w:numPr>
        <w:ind w:left="450" w:hanging="450"/>
        <w:rPr>
          <w:ins w:id="873" w:author="Will Grasmick" w:date="2016-02-25T18:36:00Z"/>
        </w:rPr>
      </w:pPr>
      <w:ins w:id="874" w:author="Will Grasmick" w:date="2016-02-25T18:36:00Z">
        <w:r>
          <w:t xml:space="preserve">Change </w:t>
        </w:r>
        <w:r w:rsidRPr="001C5C0B">
          <w:rPr>
            <w:rStyle w:val="PenScreenTextChar"/>
          </w:rPr>
          <w:t>Step name</w:t>
        </w:r>
        <w:r>
          <w:t xml:space="preserve"> to </w:t>
        </w:r>
        <w:r w:rsidRPr="00436438">
          <w:rPr>
            <w:rStyle w:val="PenCodeblockBodyChar"/>
          </w:rPr>
          <w:t>join - customer/web/pos</w:t>
        </w:r>
        <w:r>
          <w:t>.</w:t>
        </w:r>
      </w:ins>
    </w:p>
    <w:p w:rsidR="00084791" w:rsidRDefault="00084791" w:rsidP="00FD5B4A">
      <w:pPr>
        <w:pStyle w:val="PenNumbered"/>
        <w:numPr>
          <w:ilvl w:val="0"/>
          <w:numId w:val="5"/>
        </w:numPr>
        <w:ind w:left="450" w:hanging="450"/>
        <w:rPr>
          <w:ins w:id="875" w:author="Will Grasmick" w:date="2016-02-25T18:36:00Z"/>
        </w:rPr>
      </w:pPr>
      <w:ins w:id="876" w:author="Will Grasmick" w:date="2016-02-25T18:36:00Z">
        <w:r>
          <w:t xml:space="preserve">From </w:t>
        </w:r>
        <w:r w:rsidRPr="001C5C0B">
          <w:rPr>
            <w:rStyle w:val="PenScreenTextChar"/>
          </w:rPr>
          <w:t>First step</w:t>
        </w:r>
        <w:r>
          <w:t xml:space="preserve"> select </w:t>
        </w:r>
        <w:r w:rsidRPr="00436438">
          <w:rPr>
            <w:rStyle w:val="PenCodeblockBodyChar"/>
          </w:rPr>
          <w:t>join - customers/web events</w:t>
        </w:r>
        <w:r>
          <w:t xml:space="preserve">; from </w:t>
        </w:r>
        <w:r w:rsidRPr="001C5C0B">
          <w:rPr>
            <w:rStyle w:val="PenScreenTextChar"/>
          </w:rPr>
          <w:t>Second step</w:t>
        </w:r>
        <w:r>
          <w:t xml:space="preserve"> select </w:t>
        </w:r>
        <w:r w:rsidRPr="00436438">
          <w:rPr>
            <w:rStyle w:val="PenCodeblockBodyChar"/>
            <w:i/>
          </w:rPr>
          <w:t>sort – pos</w:t>
        </w:r>
        <w:r>
          <w:t>.</w:t>
        </w:r>
      </w:ins>
    </w:p>
    <w:p w:rsidR="00084791" w:rsidRDefault="00084791" w:rsidP="00FD5B4A">
      <w:pPr>
        <w:pStyle w:val="PenNumbered"/>
        <w:numPr>
          <w:ilvl w:val="0"/>
          <w:numId w:val="5"/>
        </w:numPr>
        <w:ind w:left="450" w:hanging="450"/>
        <w:rPr>
          <w:ins w:id="877" w:author="Will Grasmick" w:date="2016-02-25T18:36:00Z"/>
        </w:rPr>
      </w:pPr>
      <w:ins w:id="878" w:author="Will Grasmick" w:date="2016-02-25T18:36:00Z">
        <w:r>
          <w:t xml:space="preserve">From </w:t>
        </w:r>
        <w:r w:rsidRPr="001C5C0B">
          <w:rPr>
            <w:rStyle w:val="PenScreenTextChar"/>
          </w:rPr>
          <w:t>Join Type</w:t>
        </w:r>
        <w:r>
          <w:t xml:space="preserve"> select “LEFT OUTER”.</w:t>
        </w:r>
      </w:ins>
    </w:p>
    <w:p w:rsidR="00084791" w:rsidRPr="00436438" w:rsidRDefault="00084791" w:rsidP="00FD5B4A">
      <w:pPr>
        <w:pStyle w:val="PenNumbered"/>
        <w:numPr>
          <w:ilvl w:val="0"/>
          <w:numId w:val="5"/>
        </w:numPr>
        <w:ind w:left="450" w:hanging="450"/>
        <w:rPr>
          <w:ins w:id="879" w:author="Will Grasmick" w:date="2016-02-25T18:36:00Z"/>
          <w:rStyle w:val="PenScreenTextChar"/>
          <w:b w:val="0"/>
          <w:color w:val="333E48"/>
        </w:rPr>
      </w:pPr>
      <w:ins w:id="880" w:author="Will Grasmick" w:date="2016-02-25T18:36:00Z">
        <w:r>
          <w:t xml:space="preserve">For </w:t>
        </w:r>
        <w:r w:rsidRPr="001C5C0B">
          <w:rPr>
            <w:rStyle w:val="PenScreenTextChar"/>
          </w:rPr>
          <w:t>Keys for 1st step</w:t>
        </w:r>
        <w:r>
          <w:t xml:space="preserve"> enter </w:t>
        </w:r>
        <w:proofErr w:type="spellStart"/>
        <w:r w:rsidRPr="00436438">
          <w:rPr>
            <w:rStyle w:val="PenCodeblockBodyChar"/>
            <w:i/>
          </w:rPr>
          <w:t>customer_id</w:t>
        </w:r>
        <w:proofErr w:type="spellEnd"/>
        <w:r>
          <w:t xml:space="preserve">; for </w:t>
        </w:r>
        <w:r w:rsidRPr="001C5C0B">
          <w:rPr>
            <w:rStyle w:val="PenScreenTextChar"/>
          </w:rPr>
          <w:t>Keys for 2nd step</w:t>
        </w:r>
        <w:r>
          <w:rPr>
            <w:rStyle w:val="PenScreenTextChar"/>
          </w:rPr>
          <w:t xml:space="preserve"> </w:t>
        </w:r>
        <w:r w:rsidRPr="00436438">
          <w:t>enter</w:t>
        </w:r>
        <w:r>
          <w:rPr>
            <w:rStyle w:val="PenScreenTextChar"/>
          </w:rPr>
          <w:t xml:space="preserve"> </w:t>
        </w:r>
        <w:proofErr w:type="spellStart"/>
        <w:r w:rsidRPr="00436438">
          <w:rPr>
            <w:rStyle w:val="PenCodeblockBodyChar"/>
            <w:i/>
          </w:rPr>
          <w:t>customer_id</w:t>
        </w:r>
        <w:proofErr w:type="spellEnd"/>
        <w:r>
          <w:rPr>
            <w:rStyle w:val="PenCodeblockBodyChar"/>
            <w:i/>
          </w:rPr>
          <w:t>.</w:t>
        </w:r>
      </w:ins>
    </w:p>
    <w:p w:rsidR="00084791" w:rsidRDefault="00084791" w:rsidP="00FD5B4A">
      <w:pPr>
        <w:pStyle w:val="PenNumbered"/>
        <w:numPr>
          <w:ilvl w:val="0"/>
          <w:numId w:val="5"/>
        </w:numPr>
        <w:ind w:left="450" w:hanging="450"/>
        <w:rPr>
          <w:ins w:id="881" w:author="Will Grasmick" w:date="2016-02-25T18:36:00Z"/>
        </w:rPr>
      </w:pPr>
      <w:ins w:id="882" w:author="Will Grasmick" w:date="2016-02-25T18:36:00Z">
        <w:r>
          <w:t xml:space="preserve">Click </w:t>
        </w:r>
        <w:r w:rsidRPr="004E50AA">
          <w:rPr>
            <w:rStyle w:val="PenScreenTextChar"/>
          </w:rPr>
          <w:t>OK,</w:t>
        </w:r>
        <w:r>
          <w:t xml:space="preserve"> and then click </w:t>
        </w:r>
        <w:r w:rsidRPr="004E50AA">
          <w:rPr>
            <w:rStyle w:val="PenScreenTextChar"/>
          </w:rPr>
          <w:t>I understand</w:t>
        </w:r>
        <w:r>
          <w:t xml:space="preserve"> in the pop-up warning to exit.</w:t>
        </w:r>
      </w:ins>
    </w:p>
    <w:p w:rsidR="00084791" w:rsidRDefault="00084791" w:rsidP="00FD5B4A">
      <w:pPr>
        <w:pStyle w:val="PenNumbered"/>
        <w:numPr>
          <w:ilvl w:val="0"/>
          <w:numId w:val="5"/>
        </w:numPr>
        <w:ind w:left="450" w:hanging="450"/>
        <w:rPr>
          <w:ins w:id="883" w:author="Will Grasmick" w:date="2016-02-25T18:36:00Z"/>
        </w:rPr>
      </w:pPr>
      <w:ins w:id="884" w:author="Will Grasmick" w:date="2016-02-25T18:36:00Z">
        <w:r>
          <w:t xml:space="preserve">From the </w:t>
        </w:r>
        <w:r w:rsidRPr="00527C85">
          <w:rPr>
            <w:rStyle w:val="PenScreenTextChar"/>
          </w:rPr>
          <w:t>Design</w:t>
        </w:r>
        <w:r>
          <w:t xml:space="preserve"> tab on the left, expand the </w:t>
        </w:r>
        <w:r>
          <w:rPr>
            <w:rStyle w:val="PenScreenTextChar"/>
          </w:rPr>
          <w:t>Transform</w:t>
        </w:r>
        <w:r>
          <w:t xml:space="preserve"> folder; then, select and drag </w:t>
        </w:r>
        <w:r>
          <w:rPr>
            <w:rStyle w:val="PenScreenTextChar"/>
          </w:rPr>
          <w:t>Select values</w:t>
        </w:r>
        <w:r>
          <w:t xml:space="preserve"> onto the canvas</w:t>
        </w:r>
        <w:r w:rsidDel="00DC4466">
          <w:t xml:space="preserve"> </w:t>
        </w:r>
      </w:ins>
    </w:p>
    <w:p w:rsidR="00084791" w:rsidRDefault="00084791" w:rsidP="00FD5B4A">
      <w:pPr>
        <w:pStyle w:val="PenNumbered"/>
        <w:numPr>
          <w:ilvl w:val="0"/>
          <w:numId w:val="5"/>
        </w:numPr>
        <w:ind w:left="450" w:hanging="450"/>
        <w:rPr>
          <w:ins w:id="885" w:author="Will Grasmick" w:date="2016-02-25T18:36:00Z"/>
        </w:rPr>
      </w:pPr>
      <w:ins w:id="886" w:author="Will Grasmick" w:date="2016-02-25T18:36:00Z">
        <w:r>
          <w:t xml:space="preserve">Connect a hop from </w:t>
        </w:r>
        <w:r w:rsidRPr="00436438">
          <w:rPr>
            <w:rStyle w:val="PenScreenTextChar"/>
          </w:rPr>
          <w:t>join - customer/web/</w:t>
        </w:r>
        <w:proofErr w:type="spellStart"/>
        <w:r w:rsidRPr="00436438">
          <w:rPr>
            <w:rStyle w:val="PenScreenTextChar"/>
          </w:rPr>
          <w:t>pos</w:t>
        </w:r>
        <w:proofErr w:type="spellEnd"/>
        <w:r>
          <w:t xml:space="preserve"> to </w:t>
        </w:r>
        <w:r w:rsidRPr="00436438">
          <w:rPr>
            <w:rStyle w:val="PenScreenTextChar"/>
          </w:rPr>
          <w:t>Select Values</w:t>
        </w:r>
        <w:r>
          <w:t>.</w:t>
        </w:r>
      </w:ins>
    </w:p>
    <w:p w:rsidR="00084791" w:rsidRDefault="00084791" w:rsidP="00FD5B4A">
      <w:pPr>
        <w:pStyle w:val="PenNumbered"/>
        <w:numPr>
          <w:ilvl w:val="0"/>
          <w:numId w:val="5"/>
        </w:numPr>
        <w:ind w:left="450" w:hanging="450"/>
        <w:rPr>
          <w:ins w:id="887" w:author="Will Grasmick" w:date="2016-02-25T18:36:00Z"/>
        </w:rPr>
      </w:pPr>
      <w:ins w:id="888" w:author="Will Grasmick" w:date="2016-02-25T18:36:00Z">
        <w:r>
          <w:t xml:space="preserve">Double-click </w:t>
        </w:r>
        <w:r w:rsidRPr="00436438">
          <w:rPr>
            <w:rStyle w:val="PenScreenTextChar"/>
          </w:rPr>
          <w:t>Select values</w:t>
        </w:r>
        <w:r>
          <w:t xml:space="preserve"> to open its properties.</w:t>
        </w:r>
      </w:ins>
    </w:p>
    <w:p w:rsidR="00084791" w:rsidRDefault="00084791" w:rsidP="00FD5B4A">
      <w:pPr>
        <w:pStyle w:val="PenNumbered"/>
        <w:numPr>
          <w:ilvl w:val="0"/>
          <w:numId w:val="5"/>
        </w:numPr>
        <w:ind w:left="450" w:hanging="450"/>
        <w:rPr>
          <w:ins w:id="889" w:author="Will Grasmick" w:date="2016-02-25T18:36:00Z"/>
        </w:rPr>
      </w:pPr>
      <w:ins w:id="890" w:author="Will Grasmick" w:date="2016-02-25T18:36:00Z">
        <w:r>
          <w:t xml:space="preserve">In the </w:t>
        </w:r>
        <w:r w:rsidRPr="00436438">
          <w:rPr>
            <w:rStyle w:val="PenScreenTextChar"/>
          </w:rPr>
          <w:t>Select &amp; Alter</w:t>
        </w:r>
        <w:r>
          <w:t xml:space="preserve"> tab we will rename fields so that they are more readable in the reports created in the next section.  Ensure that the box is checked next to </w:t>
        </w:r>
        <w:r w:rsidRPr="00436438">
          <w:rPr>
            <w:rStyle w:val="PenScreenTextChar"/>
          </w:rPr>
          <w:t>Include unspecified fields, ordered by name</w:t>
        </w:r>
        <w:r>
          <w:t xml:space="preserve"> and then select the </w:t>
        </w:r>
        <w:r w:rsidRPr="00436438">
          <w:rPr>
            <w:rStyle w:val="PenScreenTextChar"/>
          </w:rPr>
          <w:t>Fieldname</w:t>
        </w:r>
        <w:r w:rsidRPr="00436438">
          <w:t>(s</w:t>
        </w:r>
        <w:r>
          <w:t xml:space="preserve">) and make </w:t>
        </w:r>
        <w:r w:rsidRPr="00436438">
          <w:rPr>
            <w:rStyle w:val="PenScreenTextChar"/>
          </w:rPr>
          <w:t>Rename to</w:t>
        </w:r>
        <w:r>
          <w:t xml:space="preserve"> entries per the image below:</w:t>
        </w:r>
        <w:r w:rsidRPr="00BB7227">
          <w:rPr>
            <w:noProof/>
          </w:rPr>
          <w:t xml:space="preserve"> </w:t>
        </w:r>
      </w:ins>
    </w:p>
    <w:p w:rsidR="00084791" w:rsidRDefault="00084791" w:rsidP="00084791">
      <w:pPr>
        <w:pStyle w:val="PenNumbered"/>
        <w:numPr>
          <w:ilvl w:val="0"/>
          <w:numId w:val="0"/>
        </w:numPr>
        <w:ind w:left="360"/>
        <w:rPr>
          <w:ins w:id="891" w:author="Will Grasmick" w:date="2016-02-25T18:36:00Z"/>
        </w:rPr>
      </w:pPr>
      <w:ins w:id="892" w:author="Will Grasmick" w:date="2016-02-25T18:36:00Z">
        <w:r>
          <w:rPr>
            <w:noProof/>
          </w:rPr>
          <w:lastRenderedPageBreak/>
          <w:drawing>
            <wp:inline distT="0" distB="0" distL="0" distR="0" wp14:anchorId="569A3A47" wp14:editId="75BA8703">
              <wp:extent cx="3936670" cy="3238228"/>
              <wp:effectExtent l="19050" t="19050" r="26035"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620" cy="3243945"/>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893" w:author="Will Grasmick" w:date="2016-02-25T18:36:00Z"/>
        </w:rPr>
      </w:pPr>
      <w:ins w:id="894" w:author="Will Grasmick" w:date="2016-02-25T18:36:00Z">
        <w:r>
          <w:t xml:space="preserve">In the </w:t>
        </w:r>
        <w:r w:rsidRPr="00436438">
          <w:rPr>
            <w:rStyle w:val="PenScreenTextChar"/>
          </w:rPr>
          <w:t>Meta-data</w:t>
        </w:r>
        <w:r>
          <w:t xml:space="preserve"> tab select the </w:t>
        </w:r>
        <w:r w:rsidRPr="00436438">
          <w:rPr>
            <w:rStyle w:val="PenScreenTextChar"/>
          </w:rPr>
          <w:t>Fieldname</w:t>
        </w:r>
        <w:r>
          <w:t xml:space="preserve"> and enter the </w:t>
        </w:r>
        <w:r w:rsidRPr="00436438">
          <w:rPr>
            <w:rStyle w:val="PenScreenTextChar"/>
          </w:rPr>
          <w:t>Format</w:t>
        </w:r>
        <w:r>
          <w:t xml:space="preserve"> for fields per below image:</w:t>
        </w:r>
        <w:r w:rsidRPr="004C48B3">
          <w:rPr>
            <w:noProof/>
          </w:rPr>
          <w:t xml:space="preserve"> </w:t>
        </w:r>
      </w:ins>
    </w:p>
    <w:p w:rsidR="00084791" w:rsidRDefault="00084791" w:rsidP="00084791">
      <w:pPr>
        <w:pStyle w:val="PenNumbered"/>
        <w:numPr>
          <w:ilvl w:val="0"/>
          <w:numId w:val="0"/>
        </w:numPr>
        <w:ind w:left="360"/>
        <w:rPr>
          <w:ins w:id="895" w:author="Will Grasmick" w:date="2016-02-25T18:36:00Z"/>
        </w:rPr>
      </w:pPr>
      <w:ins w:id="896" w:author="Will Grasmick" w:date="2016-02-25T18:36:00Z">
        <w:r>
          <w:rPr>
            <w:noProof/>
          </w:rPr>
          <w:drawing>
            <wp:inline distT="0" distB="0" distL="0" distR="0" wp14:anchorId="0FDA7A66" wp14:editId="4B965BB8">
              <wp:extent cx="4453247" cy="1544363"/>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5977" cy="1548778"/>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897" w:author="Will Grasmick" w:date="2016-02-25T18:36:00Z"/>
        </w:rPr>
      </w:pPr>
      <w:ins w:id="898" w:author="Will Grasmick" w:date="2016-02-25T18:36:00Z">
        <w:r>
          <w:t xml:space="preserve">Next, go to the </w:t>
        </w:r>
        <w:r w:rsidRPr="00436438">
          <w:rPr>
            <w:rStyle w:val="PenScreenTextChar"/>
          </w:rPr>
          <w:t>Remove</w:t>
        </w:r>
        <w:r>
          <w:t xml:space="preserve"> tab and select the following fields in </w:t>
        </w:r>
        <w:r w:rsidRPr="00436438">
          <w:rPr>
            <w:rStyle w:val="PenScreenTextChar"/>
          </w:rPr>
          <w:t>Fieldname</w:t>
        </w:r>
        <w:r>
          <w:t>:</w:t>
        </w:r>
        <w:r w:rsidRPr="004C48B3">
          <w:rPr>
            <w:noProof/>
          </w:rPr>
          <w:t xml:space="preserve"> </w:t>
        </w:r>
        <w:r>
          <w:rPr>
            <w:noProof/>
          </w:rPr>
          <w:drawing>
            <wp:inline distT="0" distB="0" distL="0" distR="0" wp14:anchorId="62497251" wp14:editId="36B36A6A">
              <wp:extent cx="4482935" cy="1572380"/>
              <wp:effectExtent l="19050" t="19050" r="13335" b="27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4390" cy="1576398"/>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899" w:author="Will Grasmick" w:date="2016-02-25T18:36:00Z"/>
        </w:rPr>
      </w:pPr>
      <w:ins w:id="900" w:author="Will Grasmick" w:date="2016-02-25T18:36:00Z">
        <w:r>
          <w:t xml:space="preserve">Click </w:t>
        </w:r>
        <w:r w:rsidRPr="00436438">
          <w:rPr>
            <w:rStyle w:val="PenScreenTextChar"/>
          </w:rPr>
          <w:t>OK</w:t>
        </w:r>
        <w:r>
          <w:t xml:space="preserve"> to exit. Your transformation should now match the below image:</w:t>
        </w:r>
      </w:ins>
    </w:p>
    <w:p w:rsidR="00084791" w:rsidRDefault="00084791" w:rsidP="00084791">
      <w:pPr>
        <w:pStyle w:val="PenNumbered"/>
        <w:numPr>
          <w:ilvl w:val="0"/>
          <w:numId w:val="0"/>
        </w:numPr>
        <w:ind w:left="360"/>
        <w:rPr>
          <w:ins w:id="901" w:author="Will Grasmick" w:date="2016-02-25T18:36:00Z"/>
        </w:rPr>
      </w:pPr>
      <w:ins w:id="902" w:author="Will Grasmick" w:date="2016-02-25T18:36:00Z">
        <w:r>
          <w:rPr>
            <w:noProof/>
          </w:rPr>
          <w:lastRenderedPageBreak/>
          <w:drawing>
            <wp:anchor distT="0" distB="0" distL="114300" distR="114300" simplePos="0" relativeHeight="251795456" behindDoc="0" locked="0" layoutInCell="1" allowOverlap="1" wp14:anchorId="1C0627F2" wp14:editId="333734AC">
              <wp:simplePos x="1164566" y="931653"/>
              <wp:positionH relativeFrom="margin">
                <wp:align>left</wp:align>
              </wp:positionH>
              <wp:positionV relativeFrom="paragraph">
                <wp:align>top</wp:align>
              </wp:positionV>
              <wp:extent cx="3520440" cy="3481070"/>
              <wp:effectExtent l="19050" t="19050" r="22860" b="2413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20440" cy="34810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ins>
    </w:p>
    <w:p w:rsidR="00084791" w:rsidRPr="00436438" w:rsidRDefault="00084791" w:rsidP="00084791">
      <w:pPr>
        <w:rPr>
          <w:ins w:id="903" w:author="Will Grasmick" w:date="2016-02-25T18:36:00Z"/>
        </w:rPr>
      </w:pPr>
    </w:p>
    <w:p w:rsidR="00084791" w:rsidRPr="00436438" w:rsidRDefault="00084791" w:rsidP="00084791">
      <w:pPr>
        <w:rPr>
          <w:ins w:id="904" w:author="Will Grasmick" w:date="2016-02-25T18:36:00Z"/>
        </w:rPr>
      </w:pPr>
    </w:p>
    <w:p w:rsidR="00084791" w:rsidRPr="00436438" w:rsidRDefault="00084791" w:rsidP="00084791">
      <w:pPr>
        <w:rPr>
          <w:ins w:id="905" w:author="Will Grasmick" w:date="2016-02-25T18:36:00Z"/>
        </w:rPr>
      </w:pPr>
    </w:p>
    <w:p w:rsidR="00084791" w:rsidRPr="00436438" w:rsidRDefault="00084791" w:rsidP="00084791">
      <w:pPr>
        <w:rPr>
          <w:ins w:id="906" w:author="Will Grasmick" w:date="2016-02-25T18:36:00Z"/>
        </w:rPr>
      </w:pPr>
    </w:p>
    <w:p w:rsidR="00084791" w:rsidRPr="00436438" w:rsidRDefault="00084791" w:rsidP="00084791">
      <w:pPr>
        <w:rPr>
          <w:ins w:id="907" w:author="Will Grasmick" w:date="2016-02-25T18:36:00Z"/>
        </w:rPr>
      </w:pPr>
    </w:p>
    <w:p w:rsidR="00084791" w:rsidRPr="00436438" w:rsidRDefault="00084791" w:rsidP="00084791">
      <w:pPr>
        <w:rPr>
          <w:ins w:id="908" w:author="Will Grasmick" w:date="2016-02-25T18:36:00Z"/>
        </w:rPr>
      </w:pPr>
    </w:p>
    <w:p w:rsidR="00084791" w:rsidRPr="00436438" w:rsidRDefault="00084791" w:rsidP="00084791">
      <w:pPr>
        <w:rPr>
          <w:ins w:id="909" w:author="Will Grasmick" w:date="2016-02-25T18:36:00Z"/>
        </w:rPr>
      </w:pPr>
    </w:p>
    <w:p w:rsidR="00084791" w:rsidRPr="00436438" w:rsidRDefault="00084791" w:rsidP="00084791">
      <w:pPr>
        <w:rPr>
          <w:ins w:id="910" w:author="Will Grasmick" w:date="2016-02-25T18:36:00Z"/>
        </w:rPr>
      </w:pPr>
    </w:p>
    <w:p w:rsidR="00084791" w:rsidRDefault="00084791" w:rsidP="00084791">
      <w:pPr>
        <w:pStyle w:val="PenNumbered"/>
        <w:numPr>
          <w:ilvl w:val="0"/>
          <w:numId w:val="0"/>
        </w:numPr>
        <w:ind w:left="360"/>
        <w:rPr>
          <w:ins w:id="911" w:author="Will Grasmick" w:date="2016-02-25T18:36:00Z"/>
        </w:rPr>
      </w:pPr>
    </w:p>
    <w:p w:rsidR="00084791" w:rsidRDefault="00084791" w:rsidP="00084791">
      <w:pPr>
        <w:pStyle w:val="PenNumbered"/>
        <w:numPr>
          <w:ilvl w:val="0"/>
          <w:numId w:val="0"/>
        </w:numPr>
        <w:ind w:left="360" w:firstLine="576"/>
        <w:rPr>
          <w:ins w:id="912" w:author="Will Grasmick" w:date="2016-02-25T18:36:00Z"/>
        </w:rPr>
      </w:pPr>
      <w:ins w:id="913" w:author="Will Grasmick" w:date="2016-02-25T18:36:00Z">
        <w:r>
          <w:br w:type="textWrapping" w:clear="all"/>
        </w:r>
      </w:ins>
    </w:p>
    <w:p w:rsidR="00084791" w:rsidRDefault="00084791" w:rsidP="00084791">
      <w:pPr>
        <w:pStyle w:val="PenNoteSubNumbered"/>
        <w:rPr>
          <w:ins w:id="914" w:author="Will Grasmick" w:date="2016-02-25T18:36:00Z"/>
          <w:color w:val="1F497D" w:themeColor="text2"/>
        </w:rPr>
      </w:pPr>
      <w:ins w:id="915" w:author="Will Grasmick" w:date="2016-02-25T18:36:00Z">
        <w:r w:rsidRPr="00436438">
          <w:rPr>
            <w:noProof/>
            <w:color w:val="1F497D" w:themeColor="text2"/>
          </w:rPr>
          <w:drawing>
            <wp:anchor distT="0" distB="0" distL="114300" distR="114300" simplePos="0" relativeHeight="251796480" behindDoc="0" locked="0" layoutInCell="1" allowOverlap="1" wp14:anchorId="67EC8871" wp14:editId="783B4EB5">
              <wp:simplePos x="0" y="0"/>
              <wp:positionH relativeFrom="margin">
                <wp:align>left</wp:align>
              </wp:positionH>
              <wp:positionV relativeFrom="paragraph">
                <wp:posOffset>112443</wp:posOffset>
              </wp:positionV>
              <wp:extent cx="588010" cy="741680"/>
              <wp:effectExtent l="0" t="0" r="2540" b="1270"/>
              <wp:wrapSquare wrapText="r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87" cy="747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6438">
          <w:rPr>
            <w:color w:val="1F497D" w:themeColor="text2"/>
          </w:rPr>
          <w:t xml:space="preserve">In the next steps, you will partially build the “Annotate Stream” step.  </w:t>
        </w:r>
        <w:r>
          <w:rPr>
            <w:color w:val="1F497D" w:themeColor="text2"/>
          </w:rPr>
          <w:t>This step assists in building the Analyzer reports in the next section by creating aggregations and time measures.</w:t>
        </w:r>
      </w:ins>
    </w:p>
    <w:p w:rsidR="00084791" w:rsidRPr="00436438" w:rsidRDefault="00084791" w:rsidP="00084791">
      <w:pPr>
        <w:pStyle w:val="PenNoteSubNumbered"/>
        <w:rPr>
          <w:ins w:id="916" w:author="Will Grasmick" w:date="2016-02-25T18:36:00Z"/>
          <w:color w:val="1F497D" w:themeColor="text2"/>
        </w:rPr>
      </w:pPr>
      <w:ins w:id="917" w:author="Will Grasmick" w:date="2016-02-25T18:36:00Z">
        <w:r w:rsidRPr="00436438">
          <w:rPr>
            <w:color w:val="1F497D" w:themeColor="text2"/>
          </w:rPr>
          <w:t>As this is a lengthy and repetitive step to develop, the step source code is provided in a text file.  You will be instructed to use the pre-developed step later.</w:t>
        </w:r>
      </w:ins>
    </w:p>
    <w:p w:rsidR="00084791" w:rsidRDefault="00084791" w:rsidP="00FD5B4A">
      <w:pPr>
        <w:pStyle w:val="PenNumbered"/>
        <w:numPr>
          <w:ilvl w:val="0"/>
          <w:numId w:val="5"/>
        </w:numPr>
        <w:ind w:left="450" w:hanging="450"/>
        <w:rPr>
          <w:ins w:id="918" w:author="Will Grasmick" w:date="2016-02-25T18:36:00Z"/>
        </w:rPr>
      </w:pPr>
      <w:ins w:id="919" w:author="Will Grasmick" w:date="2016-02-25T18:36:00Z">
        <w:r>
          <w:t xml:space="preserve">From the </w:t>
        </w:r>
        <w:r w:rsidRPr="00527C85">
          <w:rPr>
            <w:rStyle w:val="PenScreenTextChar"/>
          </w:rPr>
          <w:t>Design</w:t>
        </w:r>
        <w:r>
          <w:t xml:space="preserve"> tab on the left, expand the </w:t>
        </w:r>
        <w:r>
          <w:rPr>
            <w:rStyle w:val="PenScreenTextChar"/>
          </w:rPr>
          <w:t>Flow</w:t>
        </w:r>
        <w:r>
          <w:t xml:space="preserve"> folder; then select and drag </w:t>
        </w:r>
        <w:r>
          <w:rPr>
            <w:rStyle w:val="PenScreenTextChar"/>
          </w:rPr>
          <w:t>Annotate Stream</w:t>
        </w:r>
        <w:r>
          <w:t xml:space="preserve"> onto the canvas.</w:t>
        </w:r>
      </w:ins>
    </w:p>
    <w:p w:rsidR="00084791" w:rsidRDefault="00084791" w:rsidP="00FD5B4A">
      <w:pPr>
        <w:pStyle w:val="PenNumbered"/>
        <w:numPr>
          <w:ilvl w:val="0"/>
          <w:numId w:val="5"/>
        </w:numPr>
        <w:ind w:left="450" w:hanging="450"/>
        <w:rPr>
          <w:ins w:id="920" w:author="Will Grasmick" w:date="2016-02-25T18:36:00Z"/>
        </w:rPr>
      </w:pPr>
      <w:ins w:id="921" w:author="Will Grasmick" w:date="2016-02-25T18:36:00Z">
        <w:r>
          <w:t xml:space="preserve">Connect a hop from </w:t>
        </w:r>
        <w:r w:rsidRPr="00436438">
          <w:rPr>
            <w:rStyle w:val="PenScreenTextChar"/>
          </w:rPr>
          <w:t>Select values</w:t>
        </w:r>
        <w:r>
          <w:t xml:space="preserve"> to </w:t>
        </w:r>
        <w:r w:rsidRPr="00436438">
          <w:rPr>
            <w:rStyle w:val="PenScreenTextChar"/>
          </w:rPr>
          <w:t>Annotate Stream</w:t>
        </w:r>
        <w:r>
          <w:t>.</w:t>
        </w:r>
      </w:ins>
    </w:p>
    <w:p w:rsidR="00084791" w:rsidRDefault="00084791" w:rsidP="00FD5B4A">
      <w:pPr>
        <w:pStyle w:val="PenNumbered"/>
        <w:numPr>
          <w:ilvl w:val="0"/>
          <w:numId w:val="5"/>
        </w:numPr>
        <w:ind w:left="450" w:hanging="450"/>
        <w:rPr>
          <w:ins w:id="922" w:author="Will Grasmick" w:date="2016-02-25T18:36:00Z"/>
        </w:rPr>
      </w:pPr>
      <w:ins w:id="923" w:author="Will Grasmick" w:date="2016-02-25T18:36:00Z">
        <w:r>
          <w:t xml:space="preserve">Double-click </w:t>
        </w:r>
        <w:r w:rsidRPr="00436438">
          <w:rPr>
            <w:rStyle w:val="PenScreenTextChar"/>
          </w:rPr>
          <w:t>Annotate Stream</w:t>
        </w:r>
        <w:r>
          <w:t xml:space="preserve"> to open its properties.</w:t>
        </w:r>
      </w:ins>
    </w:p>
    <w:p w:rsidR="00084791" w:rsidRDefault="00084791" w:rsidP="00FD5B4A">
      <w:pPr>
        <w:pStyle w:val="PenNumbered"/>
        <w:numPr>
          <w:ilvl w:val="0"/>
          <w:numId w:val="5"/>
        </w:numPr>
        <w:ind w:left="450" w:hanging="450"/>
        <w:rPr>
          <w:ins w:id="924" w:author="Will Grasmick" w:date="2016-02-25T18:36:00Z"/>
        </w:rPr>
      </w:pPr>
      <w:ins w:id="925" w:author="Will Grasmick" w:date="2016-02-25T18:36:00Z">
        <w:r>
          <w:t xml:space="preserve">Click the </w:t>
        </w:r>
        <w:r w:rsidRPr="00436438">
          <w:rPr>
            <w:rStyle w:val="PenScreenTextChar"/>
          </w:rPr>
          <w:t>Select Fields…</w:t>
        </w:r>
        <w:r>
          <w:t xml:space="preserve"> button at the bottom right.</w:t>
        </w:r>
      </w:ins>
    </w:p>
    <w:p w:rsidR="00084791" w:rsidRDefault="00084791" w:rsidP="00FD5B4A">
      <w:pPr>
        <w:pStyle w:val="PenNumbered"/>
        <w:numPr>
          <w:ilvl w:val="0"/>
          <w:numId w:val="5"/>
        </w:numPr>
        <w:ind w:left="450" w:hanging="450"/>
        <w:rPr>
          <w:ins w:id="926" w:author="Will Grasmick" w:date="2016-02-25T18:36:00Z"/>
        </w:rPr>
      </w:pPr>
      <w:ins w:id="927" w:author="Will Grasmick" w:date="2016-02-25T18:36:00Z">
        <w:r>
          <w:t xml:space="preserve">In the new window, select </w:t>
        </w:r>
        <w:proofErr w:type="spellStart"/>
        <w:r w:rsidRPr="00436438">
          <w:rPr>
            <w:rStyle w:val="PenCodeblockBodyChar"/>
          </w:rPr>
          <w:t>customer_id</w:t>
        </w:r>
        <w:proofErr w:type="spellEnd"/>
        <w:r>
          <w:t xml:space="preserve"> from the left pane; hold Ctrl and also select </w:t>
        </w:r>
        <w:r w:rsidRPr="00436438">
          <w:rPr>
            <w:rStyle w:val="PenCodeblockBodyChar"/>
          </w:rPr>
          <w:t>BUYPRICE</w:t>
        </w:r>
        <w:r>
          <w:rPr>
            <w:rStyle w:val="PenCodeblockBodyChar"/>
          </w:rPr>
          <w:t>.</w:t>
        </w:r>
      </w:ins>
    </w:p>
    <w:p w:rsidR="00084791" w:rsidRPr="00436438" w:rsidRDefault="00084791" w:rsidP="00FD5B4A">
      <w:pPr>
        <w:pStyle w:val="PenNumbered"/>
        <w:numPr>
          <w:ilvl w:val="0"/>
          <w:numId w:val="5"/>
        </w:numPr>
        <w:ind w:left="450" w:hanging="450"/>
        <w:rPr>
          <w:ins w:id="928" w:author="Will Grasmick" w:date="2016-02-25T18:36:00Z"/>
          <w:rStyle w:val="Heading1Char"/>
          <w:rFonts w:ascii="Open Sans" w:eastAsiaTheme="minorHAnsi" w:hAnsi="Open Sans" w:cs="Arial Narrow"/>
          <w:b w:val="0"/>
          <w:bCs w:val="0"/>
          <w:color w:val="333E48"/>
          <w:sz w:val="22"/>
          <w:szCs w:val="22"/>
        </w:rPr>
      </w:pPr>
      <w:ins w:id="929" w:author="Will Grasmick" w:date="2016-02-25T18:36:00Z">
        <w:r>
          <w:lastRenderedPageBreak/>
          <w:t xml:space="preserve">Click the single right arrow </w:t>
        </w:r>
        <w:proofErr w:type="gramStart"/>
        <w:r>
          <w:t xml:space="preserve">button </w:t>
        </w:r>
        <w:proofErr w:type="gramEnd"/>
        <w:r>
          <w:rPr>
            <w:noProof/>
          </w:rPr>
          <w:drawing>
            <wp:inline distT="0" distB="0" distL="0" distR="0" wp14:anchorId="16477908" wp14:editId="4EFAE45F">
              <wp:extent cx="500332" cy="2320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542" cy="236309"/>
                      </a:xfrm>
                      <a:prstGeom prst="rect">
                        <a:avLst/>
                      </a:prstGeom>
                    </pic:spPr>
                  </pic:pic>
                </a:graphicData>
              </a:graphic>
            </wp:inline>
          </w:drawing>
        </w:r>
        <w:r>
          <w:t>. The window should match the image below:</w:t>
        </w:r>
        <w:r w:rsidRPr="00030005">
          <w:rPr>
            <w:noProof/>
          </w:rPr>
          <w:t xml:space="preserve"> </w:t>
        </w:r>
        <w:r w:rsidRPr="00436438">
          <w:rPr>
            <w:rStyle w:val="Heading1Char"/>
            <w:noProof/>
          </w:rPr>
          <w:drawing>
            <wp:inline distT="0" distB="0" distL="0" distR="0" wp14:anchorId="0A1800C2" wp14:editId="55E1C9B3">
              <wp:extent cx="5638095" cy="4685714"/>
              <wp:effectExtent l="19050" t="19050" r="20320" b="196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8095" cy="4685714"/>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930" w:author="Will Grasmick" w:date="2016-02-25T18:36:00Z"/>
        </w:rPr>
      </w:pPr>
      <w:ins w:id="931" w:author="Will Grasmick" w:date="2016-02-25T18:36:00Z">
        <w:r>
          <w:t xml:space="preserve">Click </w:t>
        </w:r>
        <w:r w:rsidRPr="00436438">
          <w:rPr>
            <w:rStyle w:val="PenScreenTextChar"/>
          </w:rPr>
          <w:t xml:space="preserve">OK </w:t>
        </w:r>
        <w:r>
          <w:t xml:space="preserve">to return to the main </w:t>
        </w:r>
        <w:r w:rsidRPr="00436438">
          <w:rPr>
            <w:rStyle w:val="PenScreenTextChar"/>
          </w:rPr>
          <w:t>Annotate Stream</w:t>
        </w:r>
        <w:r>
          <w:t xml:space="preserve"> window.</w:t>
        </w:r>
      </w:ins>
    </w:p>
    <w:p w:rsidR="00084791" w:rsidRDefault="00084791" w:rsidP="00FD5B4A">
      <w:pPr>
        <w:pStyle w:val="PenNumbered"/>
        <w:numPr>
          <w:ilvl w:val="0"/>
          <w:numId w:val="5"/>
        </w:numPr>
        <w:ind w:left="450" w:hanging="450"/>
        <w:rPr>
          <w:ins w:id="932" w:author="Will Grasmick" w:date="2016-02-25T18:36:00Z"/>
        </w:rPr>
      </w:pPr>
      <w:ins w:id="933" w:author="Will Grasmick" w:date="2016-02-25T18:36:00Z">
        <w:r>
          <w:t xml:space="preserve">Double-click </w:t>
        </w:r>
        <w:proofErr w:type="spellStart"/>
        <w:r w:rsidRPr="00436438">
          <w:rPr>
            <w:rStyle w:val="PenCodeblockBodyChar"/>
          </w:rPr>
          <w:t>customer_id</w:t>
        </w:r>
        <w:proofErr w:type="spellEnd"/>
        <w:r>
          <w:t xml:space="preserve"> in the bottom grid.</w:t>
        </w:r>
      </w:ins>
    </w:p>
    <w:p w:rsidR="00084791" w:rsidRDefault="00084791" w:rsidP="00FD5B4A">
      <w:pPr>
        <w:pStyle w:val="PenNumbered"/>
        <w:numPr>
          <w:ilvl w:val="0"/>
          <w:numId w:val="5"/>
        </w:numPr>
        <w:ind w:left="450" w:hanging="450"/>
        <w:rPr>
          <w:ins w:id="934" w:author="Will Grasmick" w:date="2016-02-25T18:36:00Z"/>
        </w:rPr>
      </w:pPr>
      <w:ins w:id="935" w:author="Will Grasmick" w:date="2016-02-25T18:36:00Z">
        <w:r>
          <w:t xml:space="preserve">From </w:t>
        </w:r>
        <w:r w:rsidRPr="00436438">
          <w:rPr>
            <w:rStyle w:val="PenScreenTextChar"/>
          </w:rPr>
          <w:t>Actions</w:t>
        </w:r>
        <w:r>
          <w:t xml:space="preserve"> select </w:t>
        </w:r>
        <w:r w:rsidRPr="00436438">
          <w:rPr>
            <w:rStyle w:val="PenCodeblockBodyChar"/>
          </w:rPr>
          <w:t>Create Attribute</w:t>
        </w:r>
        <w:r>
          <w:t xml:space="preserve"> and make entries per image below:</w:t>
        </w:r>
      </w:ins>
    </w:p>
    <w:p w:rsidR="00084791" w:rsidRDefault="00084791" w:rsidP="00084791">
      <w:pPr>
        <w:pStyle w:val="PenNumbered"/>
        <w:numPr>
          <w:ilvl w:val="0"/>
          <w:numId w:val="0"/>
        </w:numPr>
        <w:ind w:left="360"/>
        <w:rPr>
          <w:ins w:id="936" w:author="Will Grasmick" w:date="2016-02-25T18:36:00Z"/>
        </w:rPr>
      </w:pPr>
      <w:ins w:id="937" w:author="Will Grasmick" w:date="2016-02-25T18:36:00Z">
        <w:r>
          <w:rPr>
            <w:noProof/>
          </w:rPr>
          <w:drawing>
            <wp:inline distT="0" distB="0" distL="0" distR="0" wp14:anchorId="5203ACD8" wp14:editId="720ACBFB">
              <wp:extent cx="2695699" cy="2440774"/>
              <wp:effectExtent l="19050" t="19050" r="9525"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1627" cy="2464251"/>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938" w:author="Will Grasmick" w:date="2016-02-25T18:36:00Z"/>
        </w:rPr>
      </w:pPr>
      <w:ins w:id="939" w:author="Will Grasmick" w:date="2016-02-25T18:36:00Z">
        <w:r>
          <w:lastRenderedPageBreak/>
          <w:t xml:space="preserve">Click </w:t>
        </w:r>
        <w:r w:rsidRPr="00436438">
          <w:rPr>
            <w:rStyle w:val="PenScreenTextChar"/>
          </w:rPr>
          <w:t>OK</w:t>
        </w:r>
        <w:r>
          <w:t xml:space="preserve"> to exit back to the main </w:t>
        </w:r>
        <w:r w:rsidRPr="00436438">
          <w:rPr>
            <w:rStyle w:val="PenScreenTextChar"/>
          </w:rPr>
          <w:t>Annotate Stream</w:t>
        </w:r>
        <w:r>
          <w:t xml:space="preserve"> window.</w:t>
        </w:r>
      </w:ins>
    </w:p>
    <w:p w:rsidR="00084791" w:rsidRDefault="00084791" w:rsidP="00FD5B4A">
      <w:pPr>
        <w:pStyle w:val="PenNumbered"/>
        <w:numPr>
          <w:ilvl w:val="0"/>
          <w:numId w:val="5"/>
        </w:numPr>
        <w:ind w:left="450" w:hanging="450"/>
        <w:rPr>
          <w:ins w:id="940" w:author="Will Grasmick" w:date="2016-02-25T18:36:00Z"/>
        </w:rPr>
      </w:pPr>
      <w:ins w:id="941" w:author="Will Grasmick" w:date="2016-02-25T18:36:00Z">
        <w:r>
          <w:t xml:space="preserve">Next, double click </w:t>
        </w:r>
        <w:r w:rsidRPr="00436438">
          <w:rPr>
            <w:rStyle w:val="PenCodeblockBodyChar"/>
          </w:rPr>
          <w:t>BUYPRICE</w:t>
        </w:r>
        <w:r>
          <w:t xml:space="preserve"> in the grid. </w:t>
        </w:r>
      </w:ins>
    </w:p>
    <w:p w:rsidR="00084791" w:rsidRDefault="00084791" w:rsidP="00FD5B4A">
      <w:pPr>
        <w:pStyle w:val="PenNumbered"/>
        <w:numPr>
          <w:ilvl w:val="0"/>
          <w:numId w:val="5"/>
        </w:numPr>
        <w:ind w:left="450" w:hanging="450"/>
        <w:rPr>
          <w:ins w:id="942" w:author="Will Grasmick" w:date="2016-02-25T18:36:00Z"/>
        </w:rPr>
      </w:pPr>
      <w:ins w:id="943" w:author="Will Grasmick" w:date="2016-02-25T18:36:00Z">
        <w:r>
          <w:t xml:space="preserve">From </w:t>
        </w:r>
        <w:r w:rsidRPr="00436438">
          <w:rPr>
            <w:rStyle w:val="PenScreenTextChar"/>
          </w:rPr>
          <w:t>Actions</w:t>
        </w:r>
        <w:r>
          <w:t xml:space="preserve"> select </w:t>
        </w:r>
        <w:r w:rsidRPr="00436438">
          <w:rPr>
            <w:rStyle w:val="PenCodeblockBodyChar"/>
          </w:rPr>
          <w:t>Create Measure</w:t>
        </w:r>
        <w:r>
          <w:t xml:space="preserve"> and make to match the image below:</w:t>
        </w:r>
      </w:ins>
    </w:p>
    <w:p w:rsidR="00084791" w:rsidRDefault="00084791" w:rsidP="00084791">
      <w:pPr>
        <w:pStyle w:val="PenNumbered"/>
        <w:numPr>
          <w:ilvl w:val="0"/>
          <w:numId w:val="0"/>
        </w:numPr>
        <w:ind w:left="360"/>
        <w:rPr>
          <w:ins w:id="944" w:author="Will Grasmick" w:date="2016-02-25T18:36:00Z"/>
        </w:rPr>
      </w:pPr>
      <w:ins w:id="945" w:author="Will Grasmick" w:date="2016-02-25T18:36:00Z">
        <w:r>
          <w:rPr>
            <w:noProof/>
          </w:rPr>
          <w:drawing>
            <wp:inline distT="0" distB="0" distL="0" distR="0" wp14:anchorId="23406382" wp14:editId="7836277F">
              <wp:extent cx="2832265" cy="2248646"/>
              <wp:effectExtent l="19050" t="19050" r="25400" b="184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46469" cy="2259923"/>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946" w:author="Will Grasmick" w:date="2016-02-25T18:36:00Z"/>
        </w:rPr>
      </w:pPr>
      <w:ins w:id="947" w:author="Will Grasmick" w:date="2016-02-25T18:36:00Z">
        <w:r>
          <w:t xml:space="preserve">Click </w:t>
        </w:r>
        <w:r w:rsidRPr="004E50AA">
          <w:rPr>
            <w:rStyle w:val="PenScreenTextChar"/>
          </w:rPr>
          <w:t>OK</w:t>
        </w:r>
        <w:r>
          <w:t xml:space="preserve"> to exit back to the main </w:t>
        </w:r>
        <w:r w:rsidRPr="004E50AA">
          <w:rPr>
            <w:rStyle w:val="PenScreenTextChar"/>
          </w:rPr>
          <w:t>Annotate Stream</w:t>
        </w:r>
        <w:r>
          <w:t xml:space="preserve"> window</w:t>
        </w:r>
        <w:r>
          <w:rPr>
            <w:noProof/>
          </w:rPr>
          <w:drawing>
            <wp:inline distT="0" distB="0" distL="0" distR="0" wp14:anchorId="509638F5" wp14:editId="2E13F8BB">
              <wp:extent cx="3254084" cy="2404753"/>
              <wp:effectExtent l="19050" t="19050" r="2286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1051" cy="2417291"/>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948" w:author="Will Grasmick" w:date="2016-02-25T18:36:00Z"/>
        </w:rPr>
      </w:pPr>
      <w:ins w:id="949" w:author="Will Grasmick" w:date="2016-02-25T18:36:00Z">
        <w:r>
          <w:t xml:space="preserve">Click </w:t>
        </w:r>
        <w:r w:rsidRPr="00436438">
          <w:rPr>
            <w:rStyle w:val="PenScreenTextChar"/>
          </w:rPr>
          <w:t>Apply</w:t>
        </w:r>
        <w:r>
          <w:t xml:space="preserve"> and then click </w:t>
        </w:r>
        <w:r w:rsidRPr="00436438">
          <w:rPr>
            <w:rStyle w:val="PenScreenTextChar"/>
          </w:rPr>
          <w:t>OK</w:t>
        </w:r>
        <w:r>
          <w:t xml:space="preserve"> to exit.</w:t>
        </w:r>
      </w:ins>
    </w:p>
    <w:p w:rsidR="00084791" w:rsidRDefault="00084791" w:rsidP="00084791">
      <w:pPr>
        <w:pStyle w:val="PenNoteSubNumbered"/>
        <w:rPr>
          <w:ins w:id="950" w:author="Will Grasmick" w:date="2016-02-25T18:36:00Z"/>
          <w:color w:val="1F497D" w:themeColor="text2"/>
        </w:rPr>
      </w:pPr>
      <w:ins w:id="951" w:author="Will Grasmick" w:date="2016-02-25T18:36:00Z">
        <w:r w:rsidRPr="00436438">
          <w:rPr>
            <w:noProof/>
            <w:color w:val="1F497D" w:themeColor="text2"/>
          </w:rPr>
          <w:drawing>
            <wp:anchor distT="0" distB="0" distL="114300" distR="114300" simplePos="0" relativeHeight="251797504" behindDoc="0" locked="0" layoutInCell="1" allowOverlap="1" wp14:anchorId="4F39DCB9" wp14:editId="79D58749">
              <wp:simplePos x="0" y="0"/>
              <wp:positionH relativeFrom="margin">
                <wp:align>left</wp:align>
              </wp:positionH>
              <wp:positionV relativeFrom="paragraph">
                <wp:posOffset>96</wp:posOffset>
              </wp:positionV>
              <wp:extent cx="416560" cy="525780"/>
              <wp:effectExtent l="0" t="0" r="2540" b="7620"/>
              <wp:wrapSquare wrapText="r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22" cy="559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6438">
          <w:rPr>
            <w:color w:val="1F497D" w:themeColor="text2"/>
          </w:rPr>
          <w:t>Next, you will paste in the full, pre-developed “Annotate Stream” step.</w:t>
        </w:r>
        <w:r>
          <w:rPr>
            <w:color w:val="1F497D" w:themeColor="text2"/>
          </w:rPr>
          <w:t xml:space="preserve">  </w:t>
        </w:r>
      </w:ins>
      <w:r>
        <w:rPr>
          <w:color w:val="1F497D" w:themeColor="text2"/>
        </w:rPr>
        <w:t>PDI accepts copying/pasting of raw PDI step XML to the canvas to create a step.</w:t>
      </w:r>
    </w:p>
    <w:p w:rsidR="00084791" w:rsidRPr="008C2BE2" w:rsidRDefault="00084791" w:rsidP="00084791">
      <w:pPr>
        <w:pStyle w:val="PenNumberedSubContinued"/>
        <w:rPr>
          <w:ins w:id="952" w:author="Will Grasmick" w:date="2016-02-25T18:36:00Z"/>
        </w:rPr>
      </w:pPr>
    </w:p>
    <w:p w:rsidR="00084791" w:rsidRDefault="00084791" w:rsidP="00FD5B4A">
      <w:pPr>
        <w:pStyle w:val="PenNumbered"/>
        <w:numPr>
          <w:ilvl w:val="0"/>
          <w:numId w:val="5"/>
        </w:numPr>
        <w:ind w:left="450" w:hanging="450"/>
        <w:rPr>
          <w:ins w:id="953" w:author="Will Grasmick" w:date="2016-02-25T18:36:00Z"/>
        </w:rPr>
      </w:pPr>
      <w:ins w:id="954" w:author="Will Grasmick" w:date="2016-02-25T18:36:00Z">
        <w:r>
          <w:t xml:space="preserve">Delete the </w:t>
        </w:r>
        <w:r w:rsidRPr="00436438">
          <w:rPr>
            <w:rStyle w:val="PenScreenTextChar"/>
          </w:rPr>
          <w:t>Annotate Stream</w:t>
        </w:r>
        <w:r>
          <w:t xml:space="preserve"> step you’ve just created by </w:t>
        </w:r>
        <w:r w:rsidRPr="00436438">
          <w:rPr>
            <w:rStyle w:val="PenScreenTextChar"/>
          </w:rPr>
          <w:t>right-click | Delete Step</w:t>
        </w:r>
        <w:r>
          <w:t xml:space="preserve">. Select </w:t>
        </w:r>
        <w:proofErr w:type="gramStart"/>
        <w:r w:rsidRPr="00436438">
          <w:rPr>
            <w:rStyle w:val="PenScreenTextChar"/>
          </w:rPr>
          <w:t>Yes</w:t>
        </w:r>
        <w:proofErr w:type="gramEnd"/>
        <w:r>
          <w:t xml:space="preserve"> in warning prompt.</w:t>
        </w:r>
      </w:ins>
    </w:p>
    <w:p w:rsidR="00084791" w:rsidRDefault="00084791" w:rsidP="00FD5B4A">
      <w:pPr>
        <w:pStyle w:val="PenNumbered"/>
        <w:numPr>
          <w:ilvl w:val="0"/>
          <w:numId w:val="5"/>
        </w:numPr>
        <w:ind w:left="450" w:hanging="450"/>
        <w:rPr>
          <w:ins w:id="955" w:author="Will Grasmick" w:date="2016-02-25T18:36:00Z"/>
        </w:rPr>
      </w:pPr>
      <w:ins w:id="956" w:author="Will Grasmick" w:date="2016-02-25T18:36:00Z">
        <w:r>
          <w:t xml:space="preserve">Open the file </w:t>
        </w:r>
      </w:ins>
      <w:r w:rsidR="00F9132D">
        <w:rPr>
          <w:rFonts w:ascii="Courier New" w:eastAsia="Times New Roman" w:hAnsi="Courier New"/>
          <w:bCs/>
          <w:color w:val="auto"/>
        </w:rPr>
        <w:t>/pentaho/shared_content</w:t>
      </w:r>
      <w:ins w:id="957" w:author="Will Grasmick" w:date="2016-02-25T18:36:00Z">
        <w:r w:rsidRPr="00436438">
          <w:rPr>
            <w:rFonts w:ascii="Courier New" w:eastAsia="Times New Roman" w:hAnsi="Courier New"/>
            <w:bCs/>
            <w:color w:val="auto"/>
          </w:rPr>
          <w:t>/WorkshopTraining/</w:t>
        </w:r>
      </w:ins>
      <w:r w:rsidR="00E54ECE">
        <w:rPr>
          <w:rFonts w:ascii="Courier New" w:eastAsia="Times New Roman" w:hAnsi="Courier New"/>
          <w:bCs/>
          <w:color w:val="auto"/>
        </w:rPr>
        <w:t>03_customer_360_hbase</w:t>
      </w:r>
      <w:ins w:id="958" w:author="Will Grasmick" w:date="2016-02-25T18:36:00Z">
        <w:r>
          <w:rPr>
            <w:rFonts w:ascii="Courier New" w:eastAsia="Times New Roman" w:hAnsi="Courier New"/>
            <w:bCs/>
            <w:color w:val="auto"/>
          </w:rPr>
          <w:t>/</w:t>
        </w:r>
        <w:r w:rsidRPr="003B42F6">
          <w:rPr>
            <w:rFonts w:ascii="Courier New" w:eastAsia="Times New Roman" w:hAnsi="Courier New"/>
            <w:bCs/>
            <w:color w:val="auto"/>
          </w:rPr>
          <w:t>customer_360_annotate_stream_step.txt</w:t>
        </w:r>
      </w:ins>
    </w:p>
    <w:p w:rsidR="00084791" w:rsidRDefault="00084791" w:rsidP="00FD5B4A">
      <w:pPr>
        <w:pStyle w:val="PenNumbered"/>
        <w:numPr>
          <w:ilvl w:val="0"/>
          <w:numId w:val="5"/>
        </w:numPr>
        <w:ind w:left="450" w:hanging="450"/>
        <w:rPr>
          <w:ins w:id="959" w:author="Will Grasmick" w:date="2016-02-25T18:36:00Z"/>
        </w:rPr>
      </w:pPr>
      <w:ins w:id="960" w:author="Will Grasmick" w:date="2016-02-25T18:36:00Z">
        <w:r>
          <w:t xml:space="preserve">Select all of the file contents and copy to clipboard (place cursor in document, </w:t>
        </w:r>
        <w:proofErr w:type="spellStart"/>
        <w:r>
          <w:t>Ctrl+a</w:t>
        </w:r>
        <w:proofErr w:type="spellEnd"/>
        <w:r>
          <w:t xml:space="preserve"> then </w:t>
        </w:r>
        <w:proofErr w:type="spellStart"/>
        <w:r>
          <w:t>Ctrl+c</w:t>
        </w:r>
        <w:proofErr w:type="spellEnd"/>
        <w:r>
          <w:t>)</w:t>
        </w:r>
      </w:ins>
    </w:p>
    <w:p w:rsidR="00084791" w:rsidRDefault="00084791" w:rsidP="00FD5B4A">
      <w:pPr>
        <w:pStyle w:val="PenNumbered"/>
        <w:numPr>
          <w:ilvl w:val="0"/>
          <w:numId w:val="5"/>
        </w:numPr>
        <w:ind w:left="450" w:hanging="450"/>
        <w:rPr>
          <w:ins w:id="961" w:author="Will Grasmick" w:date="2016-02-25T18:36:00Z"/>
        </w:rPr>
      </w:pPr>
      <w:ins w:id="962" w:author="Will Grasmick" w:date="2016-02-25T18:36:00Z">
        <w:r>
          <w:lastRenderedPageBreak/>
          <w:t xml:space="preserve">Return to Spoon canvas, </w:t>
        </w:r>
        <w:r w:rsidRPr="00436438">
          <w:rPr>
            <w:rStyle w:val="PenScreenTextChar"/>
          </w:rPr>
          <w:t>right click</w:t>
        </w:r>
        <w:r>
          <w:t xml:space="preserve"> | </w:t>
        </w:r>
        <w:r w:rsidRPr="00436438">
          <w:rPr>
            <w:rStyle w:val="PenScreenTextChar"/>
          </w:rPr>
          <w:t>Paste from clipboard</w:t>
        </w:r>
        <w:r>
          <w:t xml:space="preserve">.  You will now see the step </w:t>
        </w:r>
        <w:r w:rsidRPr="00436438">
          <w:rPr>
            <w:rStyle w:val="PenScreenTextChar"/>
          </w:rPr>
          <w:t>Annotate Stream</w:t>
        </w:r>
        <w:r>
          <w:t xml:space="preserve"> on the canvas.  </w:t>
        </w:r>
      </w:ins>
    </w:p>
    <w:p w:rsidR="00084791" w:rsidRDefault="00084791" w:rsidP="00FD5B4A">
      <w:pPr>
        <w:pStyle w:val="PenNumbered"/>
        <w:numPr>
          <w:ilvl w:val="0"/>
          <w:numId w:val="5"/>
        </w:numPr>
        <w:ind w:left="450" w:hanging="450"/>
        <w:rPr>
          <w:ins w:id="963" w:author="Will Grasmick" w:date="2016-02-25T18:36:00Z"/>
        </w:rPr>
      </w:pPr>
      <w:ins w:id="964" w:author="Will Grasmick" w:date="2016-02-25T18:36:00Z">
        <w:r>
          <w:t xml:space="preserve">Connect a hop from </w:t>
        </w:r>
        <w:r w:rsidRPr="00436438">
          <w:rPr>
            <w:rStyle w:val="PenScreenTextChar"/>
          </w:rPr>
          <w:t>Select values</w:t>
        </w:r>
        <w:r>
          <w:t xml:space="preserve"> to </w:t>
        </w:r>
        <w:r w:rsidRPr="00436438">
          <w:rPr>
            <w:rStyle w:val="PenScreenTextChar"/>
          </w:rPr>
          <w:t>Annotate Stream</w:t>
        </w:r>
      </w:ins>
    </w:p>
    <w:p w:rsidR="00084791" w:rsidRDefault="00084791" w:rsidP="00FD5B4A">
      <w:pPr>
        <w:pStyle w:val="PenNumbered"/>
        <w:numPr>
          <w:ilvl w:val="0"/>
          <w:numId w:val="5"/>
        </w:numPr>
        <w:ind w:left="450" w:hanging="450"/>
      </w:pPr>
      <w:ins w:id="965" w:author="Will Grasmick" w:date="2016-02-25T18:36:00Z">
        <w:r>
          <w:t xml:space="preserve">Double click </w:t>
        </w:r>
        <w:r w:rsidRPr="00436438">
          <w:rPr>
            <w:rStyle w:val="PenScreenTextChar"/>
          </w:rPr>
          <w:t>Annotate Stream</w:t>
        </w:r>
        <w:r>
          <w:t xml:space="preserve"> to see the additional developm</w:t>
        </w:r>
      </w:ins>
      <w:r>
        <w:t>ent:</w:t>
      </w:r>
    </w:p>
    <w:p w:rsidR="00084791" w:rsidRDefault="00084791" w:rsidP="00084791">
      <w:pPr>
        <w:pStyle w:val="PenNumbered"/>
        <w:numPr>
          <w:ilvl w:val="0"/>
          <w:numId w:val="0"/>
        </w:numPr>
        <w:ind w:left="360"/>
        <w:rPr>
          <w:ins w:id="966" w:author="Will Grasmick" w:date="2016-02-25T18:36:00Z"/>
        </w:rPr>
      </w:pPr>
      <w:ins w:id="967" w:author="Will Grasmick" w:date="2016-02-25T18:36:00Z">
        <w:r>
          <w:rPr>
            <w:noProof/>
          </w:rPr>
          <w:drawing>
            <wp:inline distT="0" distB="0" distL="0" distR="0" wp14:anchorId="0FB3F2CF" wp14:editId="0576A946">
              <wp:extent cx="3657600" cy="2711156"/>
              <wp:effectExtent l="19050" t="19050" r="19050" b="133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2053" cy="2729281"/>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ins w:id="968" w:author="Will Grasmick" w:date="2016-02-25T18:36:00Z"/>
        </w:rPr>
      </w:pPr>
      <w:ins w:id="969" w:author="Will Grasmick" w:date="2016-02-25T18:36:00Z">
        <w:r>
          <w:t xml:space="preserve">Click </w:t>
        </w:r>
        <w:r w:rsidRPr="00436438">
          <w:rPr>
            <w:rStyle w:val="PenScreenTextChar"/>
          </w:rPr>
          <w:t>Cancel</w:t>
        </w:r>
        <w:r>
          <w:t xml:space="preserve"> to close.</w:t>
        </w:r>
      </w:ins>
    </w:p>
    <w:p w:rsidR="00084791" w:rsidRDefault="00084791" w:rsidP="00FD5B4A">
      <w:pPr>
        <w:pStyle w:val="PenNumbered"/>
        <w:numPr>
          <w:ilvl w:val="0"/>
          <w:numId w:val="5"/>
        </w:numPr>
        <w:ind w:left="450" w:hanging="450"/>
        <w:rPr>
          <w:ins w:id="970" w:author="Will Grasmick" w:date="2016-02-25T18:36:00Z"/>
        </w:rPr>
      </w:pPr>
      <w:ins w:id="971" w:author="Will Grasmick" w:date="2016-02-25T18:36:00Z">
        <w:r>
          <w:t xml:space="preserve">From the </w:t>
        </w:r>
        <w:r w:rsidRPr="00527C85">
          <w:rPr>
            <w:rStyle w:val="PenScreenTextChar"/>
          </w:rPr>
          <w:t>Design</w:t>
        </w:r>
        <w:r>
          <w:t xml:space="preserve"> tab on the left, expand the </w:t>
        </w:r>
        <w:r>
          <w:rPr>
            <w:rStyle w:val="PenScreenTextChar"/>
          </w:rPr>
          <w:t>Output</w:t>
        </w:r>
        <w:r>
          <w:t xml:space="preserve"> folder and drag </w:t>
        </w:r>
        <w:r>
          <w:rPr>
            <w:rStyle w:val="PenScreenTextChar"/>
          </w:rPr>
          <w:t>Table output</w:t>
        </w:r>
        <w:r>
          <w:t xml:space="preserve"> onto the canvas.</w:t>
        </w:r>
      </w:ins>
    </w:p>
    <w:p w:rsidR="00084791" w:rsidRDefault="00084791" w:rsidP="00FD5B4A">
      <w:pPr>
        <w:pStyle w:val="PenNumbered"/>
        <w:numPr>
          <w:ilvl w:val="0"/>
          <w:numId w:val="5"/>
        </w:numPr>
        <w:ind w:left="450" w:hanging="450"/>
        <w:rPr>
          <w:ins w:id="972" w:author="Will Grasmick" w:date="2016-02-25T18:36:00Z"/>
        </w:rPr>
      </w:pPr>
      <w:ins w:id="973" w:author="Will Grasmick" w:date="2016-02-25T18:36:00Z">
        <w:r>
          <w:t xml:space="preserve">Connect a hop from </w:t>
        </w:r>
        <w:r w:rsidRPr="00436438">
          <w:rPr>
            <w:rStyle w:val="PenScreenTextChar"/>
          </w:rPr>
          <w:t>Annotate Stream</w:t>
        </w:r>
        <w:r>
          <w:t xml:space="preserve"> to </w:t>
        </w:r>
        <w:r w:rsidRPr="00436438">
          <w:rPr>
            <w:rStyle w:val="PenScreenTextChar"/>
          </w:rPr>
          <w:t>Table Output</w:t>
        </w:r>
        <w:r>
          <w:rPr>
            <w:rStyle w:val="PenScreenTextChar"/>
          </w:rPr>
          <w:t>.</w:t>
        </w:r>
      </w:ins>
    </w:p>
    <w:p w:rsidR="00084791" w:rsidRDefault="00084791" w:rsidP="00FD5B4A">
      <w:pPr>
        <w:pStyle w:val="PenNumbered"/>
        <w:numPr>
          <w:ilvl w:val="0"/>
          <w:numId w:val="5"/>
        </w:numPr>
        <w:ind w:left="450" w:hanging="450"/>
        <w:rPr>
          <w:ins w:id="974" w:author="Will Grasmick" w:date="2016-02-25T18:36:00Z"/>
        </w:rPr>
      </w:pPr>
      <w:ins w:id="975" w:author="Will Grasmick" w:date="2016-02-25T18:36:00Z">
        <w:r>
          <w:t xml:space="preserve">Double-click </w:t>
        </w:r>
        <w:r w:rsidRPr="00436438">
          <w:rPr>
            <w:rStyle w:val="PenScreenTextChar"/>
          </w:rPr>
          <w:t>Table Output</w:t>
        </w:r>
        <w:r>
          <w:t xml:space="preserve"> to open its properties.</w:t>
        </w:r>
      </w:ins>
    </w:p>
    <w:p w:rsidR="00084791" w:rsidRPr="00436438" w:rsidRDefault="00084791" w:rsidP="00FD5B4A">
      <w:pPr>
        <w:pStyle w:val="PenNumbered"/>
        <w:numPr>
          <w:ilvl w:val="0"/>
          <w:numId w:val="5"/>
        </w:numPr>
        <w:ind w:left="450" w:hanging="450"/>
        <w:rPr>
          <w:ins w:id="976" w:author="Will Grasmick" w:date="2016-02-25T18:36:00Z"/>
          <w:rStyle w:val="PenCodeblockBodyChar"/>
          <w:rFonts w:ascii="Open Sans" w:eastAsiaTheme="minorHAnsi" w:hAnsi="Open Sans" w:cs="Arial Narrow"/>
        </w:rPr>
      </w:pPr>
      <w:ins w:id="977" w:author="Will Grasmick" w:date="2016-02-25T18:36:00Z">
        <w:r>
          <w:t xml:space="preserve">Change </w:t>
        </w:r>
        <w:r w:rsidRPr="00436438">
          <w:rPr>
            <w:rStyle w:val="PenScreenTextChar"/>
          </w:rPr>
          <w:t>Step name</w:t>
        </w:r>
        <w:r>
          <w:t xml:space="preserve"> to </w:t>
        </w:r>
        <w:r w:rsidRPr="00436438">
          <w:rPr>
            <w:rStyle w:val="PenCodeblockBodyChar"/>
          </w:rPr>
          <w:t>Output – Customer 360</w:t>
        </w:r>
      </w:ins>
    </w:p>
    <w:p w:rsidR="00084791" w:rsidRPr="00436438" w:rsidRDefault="00084791" w:rsidP="00FD5B4A">
      <w:pPr>
        <w:pStyle w:val="PenNumbered"/>
        <w:numPr>
          <w:ilvl w:val="0"/>
          <w:numId w:val="5"/>
        </w:numPr>
        <w:ind w:left="450" w:hanging="450"/>
        <w:rPr>
          <w:ins w:id="978" w:author="Will Grasmick" w:date="2016-02-25T18:36:00Z"/>
          <w:rStyle w:val="PenCodeblockBodyChar"/>
          <w:rFonts w:ascii="Open Sans" w:eastAsiaTheme="minorHAnsi" w:hAnsi="Open Sans" w:cs="Arial Narrow"/>
        </w:rPr>
      </w:pPr>
      <w:ins w:id="979" w:author="Will Grasmick" w:date="2016-02-25T18:36:00Z">
        <w:r>
          <w:t xml:space="preserve">Under </w:t>
        </w:r>
        <w:r w:rsidRPr="00436438">
          <w:rPr>
            <w:rStyle w:val="PenScreenTextChar"/>
          </w:rPr>
          <w:t>Connection</w:t>
        </w:r>
        <w:r>
          <w:t xml:space="preserve"> select </w:t>
        </w:r>
        <w:r w:rsidRPr="00436438">
          <w:rPr>
            <w:rStyle w:val="PenCodeblockBodyChar"/>
          </w:rPr>
          <w:t>Postgres – Customer 360</w:t>
        </w:r>
      </w:ins>
    </w:p>
    <w:p w:rsidR="00084791" w:rsidRPr="00436438" w:rsidRDefault="00084791" w:rsidP="00FD5B4A">
      <w:pPr>
        <w:pStyle w:val="PenNumbered"/>
        <w:numPr>
          <w:ilvl w:val="0"/>
          <w:numId w:val="5"/>
        </w:numPr>
        <w:ind w:left="450" w:hanging="450"/>
        <w:rPr>
          <w:ins w:id="980" w:author="Will Grasmick" w:date="2016-02-25T18:36:00Z"/>
          <w:rStyle w:val="PenCodeblockBodyChar"/>
          <w:rFonts w:ascii="Open Sans" w:eastAsiaTheme="minorHAnsi" w:hAnsi="Open Sans" w:cs="Arial Narrow"/>
        </w:rPr>
      </w:pPr>
      <w:ins w:id="981" w:author="Will Grasmick" w:date="2016-02-25T18:36:00Z">
        <w:r>
          <w:t xml:space="preserve">Change </w:t>
        </w:r>
        <w:r w:rsidRPr="00436438">
          <w:rPr>
            <w:rStyle w:val="PenScreenTextChar"/>
          </w:rPr>
          <w:t>Target table</w:t>
        </w:r>
        <w:r>
          <w:t xml:space="preserve"> to </w:t>
        </w:r>
        <w:r w:rsidRPr="00436438">
          <w:rPr>
            <w:rStyle w:val="PenCodeblockBodyChar"/>
          </w:rPr>
          <w:t>customer_360</w:t>
        </w:r>
      </w:ins>
    </w:p>
    <w:p w:rsidR="00084791" w:rsidRPr="00436438" w:rsidRDefault="00084791" w:rsidP="00FD5B4A">
      <w:pPr>
        <w:pStyle w:val="PenNumbered"/>
        <w:numPr>
          <w:ilvl w:val="0"/>
          <w:numId w:val="5"/>
        </w:numPr>
        <w:ind w:left="450" w:hanging="450"/>
        <w:rPr>
          <w:ins w:id="982" w:author="Will Grasmick" w:date="2016-02-25T18:36:00Z"/>
          <w:rStyle w:val="PenScreenTextChar"/>
          <w:b w:val="0"/>
          <w:color w:val="333E48"/>
        </w:rPr>
      </w:pPr>
      <w:ins w:id="983" w:author="Will Grasmick" w:date="2016-02-25T18:36:00Z">
        <w:r>
          <w:t xml:space="preserve">Check </w:t>
        </w:r>
        <w:r w:rsidRPr="00436438">
          <w:rPr>
            <w:rStyle w:val="PenScreenTextChar"/>
          </w:rPr>
          <w:t>Truncate table</w:t>
        </w:r>
      </w:ins>
    </w:p>
    <w:p w:rsidR="00084791" w:rsidRDefault="00084791" w:rsidP="00FD5B4A">
      <w:pPr>
        <w:pStyle w:val="PenNumbered"/>
        <w:numPr>
          <w:ilvl w:val="0"/>
          <w:numId w:val="5"/>
        </w:numPr>
        <w:ind w:left="450" w:hanging="450"/>
        <w:rPr>
          <w:ins w:id="984" w:author="Will Grasmick" w:date="2016-02-25T18:36:00Z"/>
        </w:rPr>
      </w:pPr>
      <w:ins w:id="985" w:author="Will Grasmick" w:date="2016-02-25T18:36:00Z">
        <w:r>
          <w:t>Your step should match the image below:</w:t>
        </w:r>
      </w:ins>
    </w:p>
    <w:p w:rsidR="00084791" w:rsidRDefault="00084791" w:rsidP="00084791">
      <w:pPr>
        <w:pStyle w:val="PenNumbered"/>
        <w:numPr>
          <w:ilvl w:val="0"/>
          <w:numId w:val="0"/>
        </w:numPr>
        <w:ind w:left="360"/>
        <w:rPr>
          <w:ins w:id="986" w:author="Will Grasmick" w:date="2016-02-25T18:36:00Z"/>
        </w:rPr>
      </w:pPr>
      <w:ins w:id="987" w:author="Will Grasmick" w:date="2016-02-25T18:36:00Z">
        <w:r>
          <w:rPr>
            <w:noProof/>
          </w:rPr>
          <w:lastRenderedPageBreak/>
          <w:drawing>
            <wp:inline distT="0" distB="0" distL="0" distR="0" wp14:anchorId="34488D24" wp14:editId="5E5B6615">
              <wp:extent cx="3051958" cy="2626445"/>
              <wp:effectExtent l="19050" t="19050" r="15240" b="215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62314" cy="2635357"/>
                      </a:xfrm>
                      <a:prstGeom prst="rect">
                        <a:avLst/>
                      </a:prstGeom>
                      <a:ln>
                        <a:solidFill>
                          <a:schemeClr val="accent1"/>
                        </a:solidFill>
                      </a:ln>
                    </pic:spPr>
                  </pic:pic>
                </a:graphicData>
              </a:graphic>
            </wp:inline>
          </w:drawing>
        </w:r>
      </w:ins>
    </w:p>
    <w:p w:rsidR="00084791" w:rsidRDefault="00084791" w:rsidP="00FD5B4A">
      <w:pPr>
        <w:pStyle w:val="PenNumbered"/>
        <w:numPr>
          <w:ilvl w:val="0"/>
          <w:numId w:val="5"/>
        </w:numPr>
        <w:ind w:left="450" w:hanging="450"/>
        <w:rPr>
          <w:noProof/>
        </w:rPr>
      </w:pPr>
      <w:ins w:id="988" w:author="Will Grasmick" w:date="2016-02-25T18:36:00Z">
        <w:r>
          <w:t xml:space="preserve">While in </w:t>
        </w:r>
        <w:r w:rsidRPr="00436438">
          <w:rPr>
            <w:rStyle w:val="PenScreenTextChar"/>
          </w:rPr>
          <w:t>Table output</w:t>
        </w:r>
        <w:r>
          <w:t xml:space="preserve">, click the </w:t>
        </w:r>
        <w:r w:rsidRPr="00436438">
          <w:rPr>
            <w:rStyle w:val="PenScreenTextChar"/>
          </w:rPr>
          <w:t>SQL</w:t>
        </w:r>
        <w:r>
          <w:t xml:space="preserve"> button at the bottom right, and a new window will open:</w:t>
        </w:r>
      </w:ins>
    </w:p>
    <w:p w:rsidR="00084791" w:rsidRDefault="00084791" w:rsidP="00084791">
      <w:pPr>
        <w:pStyle w:val="PenNumbered"/>
        <w:numPr>
          <w:ilvl w:val="0"/>
          <w:numId w:val="0"/>
        </w:numPr>
        <w:ind w:left="360"/>
        <w:rPr>
          <w:ins w:id="989" w:author="Will Grasmick" w:date="2016-02-25T18:36:00Z"/>
          <w:noProof/>
        </w:rPr>
      </w:pPr>
      <w:ins w:id="990" w:author="Will Grasmick" w:date="2016-02-25T18:36:00Z">
        <w:r>
          <w:rPr>
            <w:noProof/>
          </w:rPr>
          <w:drawing>
            <wp:inline distT="0" distB="0" distL="0" distR="0" wp14:anchorId="736822D2" wp14:editId="7D0CC168">
              <wp:extent cx="3336966" cy="2758345"/>
              <wp:effectExtent l="19050" t="19050" r="15875" b="234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57564" cy="2775371"/>
                      </a:xfrm>
                      <a:prstGeom prst="rect">
                        <a:avLst/>
                      </a:prstGeom>
                      <a:ln>
                        <a:solidFill>
                          <a:schemeClr val="accent1"/>
                        </a:solidFill>
                      </a:ln>
                    </pic:spPr>
                  </pic:pic>
                </a:graphicData>
              </a:graphic>
            </wp:inline>
          </w:drawing>
        </w:r>
      </w:ins>
    </w:p>
    <w:p w:rsidR="00084791" w:rsidRPr="00436438" w:rsidRDefault="00084791" w:rsidP="00FD5B4A">
      <w:pPr>
        <w:pStyle w:val="PenNumbered"/>
        <w:numPr>
          <w:ilvl w:val="0"/>
          <w:numId w:val="5"/>
        </w:numPr>
        <w:ind w:left="450" w:hanging="450"/>
        <w:rPr>
          <w:ins w:id="991" w:author="Will Grasmick" w:date="2016-02-25T18:36:00Z"/>
        </w:rPr>
      </w:pPr>
      <w:ins w:id="992" w:author="Will Grasmick" w:date="2016-02-25T18:36:00Z">
        <w:r>
          <w:t xml:space="preserve">Click </w:t>
        </w:r>
        <w:r w:rsidRPr="00436438">
          <w:rPr>
            <w:rFonts w:eastAsia="Times New Roman"/>
            <w:b/>
            <w:color w:val="1F497D" w:themeColor="text2"/>
          </w:rPr>
          <w:t>Execute</w:t>
        </w:r>
        <w:r>
          <w:rPr>
            <w:rFonts w:eastAsia="Times New Roman"/>
            <w:b/>
            <w:color w:val="1F497D" w:themeColor="text2"/>
          </w:rPr>
          <w:t>.</w:t>
        </w:r>
      </w:ins>
    </w:p>
    <w:p w:rsidR="00084791" w:rsidRDefault="00084791" w:rsidP="00FD5B4A">
      <w:pPr>
        <w:pStyle w:val="PenNumbered"/>
        <w:numPr>
          <w:ilvl w:val="0"/>
          <w:numId w:val="5"/>
        </w:numPr>
        <w:ind w:left="450" w:hanging="450"/>
        <w:rPr>
          <w:ins w:id="993" w:author="Will Grasmick" w:date="2016-02-25T18:36:00Z"/>
        </w:rPr>
      </w:pPr>
      <w:ins w:id="994" w:author="Will Grasmick" w:date="2016-02-25T18:36:00Z">
        <w:r>
          <w:t xml:space="preserve">Click </w:t>
        </w:r>
        <w:r w:rsidRPr="00436438">
          <w:rPr>
            <w:rFonts w:eastAsia="Times New Roman"/>
            <w:b/>
            <w:color w:val="1F497D" w:themeColor="text2"/>
          </w:rPr>
          <w:t>OK</w:t>
        </w:r>
        <w:r>
          <w:t xml:space="preserve"> in new window.</w:t>
        </w:r>
      </w:ins>
    </w:p>
    <w:p w:rsidR="00084791" w:rsidRDefault="00084791" w:rsidP="00FD5B4A">
      <w:pPr>
        <w:pStyle w:val="PenNumbered"/>
        <w:numPr>
          <w:ilvl w:val="0"/>
          <w:numId w:val="5"/>
        </w:numPr>
        <w:ind w:left="450" w:hanging="450"/>
        <w:rPr>
          <w:ins w:id="995" w:author="Will Grasmick" w:date="2016-02-25T18:36:00Z"/>
        </w:rPr>
      </w:pPr>
      <w:ins w:id="996" w:author="Will Grasmick" w:date="2016-02-25T18:36:00Z">
        <w:r>
          <w:t xml:space="preserve">Click </w:t>
        </w:r>
        <w:r w:rsidRPr="00436438">
          <w:rPr>
            <w:rFonts w:eastAsia="Times New Roman"/>
            <w:b/>
            <w:color w:val="1F497D" w:themeColor="text2"/>
          </w:rPr>
          <w:t>Close</w:t>
        </w:r>
        <w:r>
          <w:t>.</w:t>
        </w:r>
      </w:ins>
    </w:p>
    <w:p w:rsidR="00084791" w:rsidRDefault="00084791" w:rsidP="00FD5B4A">
      <w:pPr>
        <w:pStyle w:val="PenNumbered"/>
        <w:numPr>
          <w:ilvl w:val="0"/>
          <w:numId w:val="5"/>
        </w:numPr>
        <w:ind w:left="450" w:hanging="450"/>
      </w:pPr>
      <w:ins w:id="997" w:author="Will Grasmick" w:date="2016-02-25T18:36:00Z">
        <w:r>
          <w:t xml:space="preserve">Click </w:t>
        </w:r>
        <w:r w:rsidRPr="00436438">
          <w:rPr>
            <w:rFonts w:eastAsia="Times New Roman"/>
            <w:b/>
            <w:color w:val="1F497D" w:themeColor="text2"/>
          </w:rPr>
          <w:t xml:space="preserve">OK </w:t>
        </w:r>
        <w:r>
          <w:t xml:space="preserve">to exit </w:t>
        </w:r>
        <w:r w:rsidRPr="00436438">
          <w:rPr>
            <w:rFonts w:eastAsia="Times New Roman"/>
            <w:b/>
            <w:color w:val="1F497D" w:themeColor="text2"/>
          </w:rPr>
          <w:t>Table output</w:t>
        </w:r>
        <w:r>
          <w:t>.  Your final transformation should match the image below:</w:t>
        </w:r>
        <w:r w:rsidRPr="00CE3746">
          <w:rPr>
            <w:noProof/>
          </w:rPr>
          <w:t xml:space="preserve"> </w:t>
        </w:r>
      </w:ins>
    </w:p>
    <w:p w:rsidR="00084791" w:rsidRDefault="00084791" w:rsidP="00084791">
      <w:pPr>
        <w:pStyle w:val="PenNumbered"/>
        <w:numPr>
          <w:ilvl w:val="0"/>
          <w:numId w:val="0"/>
        </w:numPr>
        <w:ind w:left="360"/>
        <w:rPr>
          <w:ins w:id="998" w:author="Will Grasmick" w:date="2016-02-25T18:36:00Z"/>
        </w:rPr>
      </w:pPr>
      <w:ins w:id="999" w:author="Will Grasmick" w:date="2016-02-25T18:36:00Z">
        <w:r>
          <w:rPr>
            <w:noProof/>
          </w:rPr>
          <w:lastRenderedPageBreak/>
          <w:drawing>
            <wp:inline distT="0" distB="0" distL="0" distR="0" wp14:anchorId="6D649B01" wp14:editId="479B68AE">
              <wp:extent cx="3868821" cy="5142015"/>
              <wp:effectExtent l="19050" t="19050" r="17780" b="209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4188" cy="5149148"/>
                      </a:xfrm>
                      <a:prstGeom prst="rect">
                        <a:avLst/>
                      </a:prstGeom>
                      <a:ln>
                        <a:solidFill>
                          <a:schemeClr val="accent1"/>
                        </a:solidFill>
                      </a:ln>
                    </pic:spPr>
                  </pic:pic>
                </a:graphicData>
              </a:graphic>
            </wp:inline>
          </w:drawing>
        </w:r>
      </w:ins>
    </w:p>
    <w:p w:rsidR="00084791" w:rsidRPr="005C70FE" w:rsidRDefault="00084791" w:rsidP="00FD5B4A">
      <w:pPr>
        <w:pStyle w:val="PenNumbered"/>
        <w:numPr>
          <w:ilvl w:val="0"/>
          <w:numId w:val="5"/>
        </w:numPr>
        <w:ind w:left="450" w:hanging="450"/>
        <w:rPr>
          <w:ins w:id="1000" w:author="Will Grasmick" w:date="2016-02-25T18:36:00Z"/>
        </w:rPr>
      </w:pPr>
      <w:ins w:id="1001" w:author="Will Grasmick" w:date="2016-02-25T18:36:00Z">
        <w:r>
          <w:t xml:space="preserve">Click the </w:t>
        </w:r>
        <w:r w:rsidRPr="001E02BF">
          <w:rPr>
            <w:rStyle w:val="PenScreenTextChar"/>
          </w:rPr>
          <w:t>Launch</w:t>
        </w:r>
        <w:r>
          <w:t xml:space="preserve"> button at the bottom of the </w:t>
        </w:r>
        <w:r w:rsidRPr="001E02BF">
          <w:rPr>
            <w:rStyle w:val="PenScreenTextChar"/>
          </w:rPr>
          <w:t>Execute a transformation</w:t>
        </w:r>
        <w:r>
          <w:t xml:space="preserve"> dialog box. 52,772 records should be output.</w:t>
        </w:r>
      </w:ins>
    </w:p>
    <w:p w:rsidR="00084791" w:rsidRDefault="00084791" w:rsidP="00084791">
      <w:pPr>
        <w:pStyle w:val="PenHeading5"/>
        <w:rPr>
          <w:ins w:id="1002" w:author="Will Grasmick" w:date="2016-02-25T18:36:00Z"/>
        </w:rPr>
      </w:pPr>
    </w:p>
    <w:p w:rsidR="00084791" w:rsidRDefault="00084791" w:rsidP="00084791">
      <w:pPr>
        <w:pStyle w:val="PenHeading5"/>
        <w:rPr>
          <w:ins w:id="1003" w:author="Will Grasmick" w:date="2016-02-25T18:36:00Z"/>
        </w:rPr>
      </w:pPr>
      <w:ins w:id="1004" w:author="Will Grasmick" w:date="2016-02-25T18:36:00Z">
        <w:r>
          <w:t>PDI Exercise 5: Create a job to sequence and automate transformations and publish a model</w:t>
        </w:r>
      </w:ins>
    </w:p>
    <w:p w:rsidR="00084791" w:rsidRDefault="00084791" w:rsidP="00084791">
      <w:pPr>
        <w:pStyle w:val="PenBody"/>
        <w:rPr>
          <w:ins w:id="1005" w:author="Will Grasmick" w:date="2016-02-25T18:36:00Z"/>
        </w:rPr>
      </w:pPr>
      <w:ins w:id="1006" w:author="Will Grasmick" w:date="2016-02-25T18:36:00Z">
        <w:r w:rsidRPr="00D82F69">
          <w:t xml:space="preserve">In this exercise you build a PDI job used to execute </w:t>
        </w:r>
        <w:r>
          <w:t>all</w:t>
        </w:r>
        <w:r w:rsidRPr="00D82F69">
          <w:t xml:space="preserve"> three transformations created in</w:t>
        </w:r>
        <w:r>
          <w:t xml:space="preserve"> the previous three exercises.  PDI jobs can be scheduled for automated processing on a recurring schedule.</w:t>
        </w:r>
      </w:ins>
    </w:p>
    <w:p w:rsidR="00084791" w:rsidRDefault="00084791" w:rsidP="00084791">
      <w:pPr>
        <w:pStyle w:val="PenNumbered"/>
        <w:numPr>
          <w:ilvl w:val="0"/>
          <w:numId w:val="5"/>
        </w:numPr>
        <w:ind w:left="450" w:hanging="450"/>
        <w:rPr>
          <w:ins w:id="1007" w:author="Will Grasmick" w:date="2016-02-25T18:36:00Z"/>
        </w:rPr>
      </w:pPr>
      <w:ins w:id="1008" w:author="Will Grasmick" w:date="2016-02-25T18:36:00Z">
        <w:r>
          <w:t xml:space="preserve">From the main menu choose </w:t>
        </w:r>
        <w:r w:rsidRPr="00527C85">
          <w:rPr>
            <w:rStyle w:val="PenScreenTextChar"/>
          </w:rPr>
          <w:t>File</w:t>
        </w:r>
        <w:r>
          <w:t xml:space="preserve"> | </w:t>
        </w:r>
        <w:r w:rsidRPr="00527C85">
          <w:rPr>
            <w:rStyle w:val="PenScreenTextChar"/>
          </w:rPr>
          <w:t>New</w:t>
        </w:r>
        <w:r>
          <w:t xml:space="preserve"> | </w:t>
        </w:r>
        <w:r w:rsidRPr="00527C85">
          <w:rPr>
            <w:rStyle w:val="PenScreenTextChar"/>
          </w:rPr>
          <w:t>Job</w:t>
        </w:r>
        <w:r>
          <w:t>.</w:t>
        </w:r>
      </w:ins>
    </w:p>
    <w:p w:rsidR="00084791" w:rsidRDefault="00084791" w:rsidP="00FD5B4A">
      <w:pPr>
        <w:pStyle w:val="PenNumbered"/>
        <w:numPr>
          <w:ilvl w:val="0"/>
          <w:numId w:val="5"/>
        </w:numPr>
        <w:ind w:left="450" w:hanging="450"/>
        <w:rPr>
          <w:ins w:id="1009" w:author="Will Grasmick" w:date="2016-02-25T18:36:00Z"/>
        </w:rPr>
      </w:pPr>
      <w:ins w:id="1010" w:author="Will Grasmick" w:date="2016-02-25T18:36:00Z">
        <w:r>
          <w:t xml:space="preserve">From the </w:t>
        </w:r>
        <w:r w:rsidRPr="00527C85">
          <w:rPr>
            <w:rStyle w:val="PenScreenTextChar"/>
          </w:rPr>
          <w:t>Design</w:t>
        </w:r>
        <w:r>
          <w:t xml:space="preserve"> tab on the left, expand the </w:t>
        </w:r>
        <w:r w:rsidRPr="00527C85">
          <w:rPr>
            <w:rStyle w:val="PenScreenTextChar"/>
          </w:rPr>
          <w:t>General</w:t>
        </w:r>
        <w:r>
          <w:t xml:space="preserve"> folder; then, select and drag </w:t>
        </w:r>
        <w:r w:rsidRPr="00527C85">
          <w:rPr>
            <w:rStyle w:val="PenScreenTextChar"/>
          </w:rPr>
          <w:t>Start</w:t>
        </w:r>
        <w:r>
          <w:t xml:space="preserve"> onto the canvas.</w:t>
        </w:r>
      </w:ins>
    </w:p>
    <w:p w:rsidR="00084791" w:rsidRDefault="00084791" w:rsidP="00FD5B4A">
      <w:pPr>
        <w:pStyle w:val="PenNumbered"/>
        <w:numPr>
          <w:ilvl w:val="0"/>
          <w:numId w:val="5"/>
        </w:numPr>
        <w:ind w:left="450" w:hanging="450"/>
        <w:rPr>
          <w:ins w:id="1011" w:author="Will Grasmick" w:date="2016-02-25T18:36:00Z"/>
        </w:rPr>
      </w:pPr>
      <w:ins w:id="1012" w:author="Will Grasmick" w:date="2016-02-25T18:36:00Z">
        <w:r>
          <w:t xml:space="preserve">While in the General folder, add </w:t>
        </w:r>
        <w:r w:rsidRPr="00D82F69">
          <w:rPr>
            <w:rStyle w:val="StylePenBodyItalicChar"/>
          </w:rPr>
          <w:t>three</w:t>
        </w:r>
        <w:r>
          <w:t xml:space="preserve"> </w:t>
        </w:r>
        <w:r w:rsidRPr="00D82F69">
          <w:rPr>
            <w:rStyle w:val="PenScreenTextChar"/>
          </w:rPr>
          <w:t>Transformation</w:t>
        </w:r>
        <w:r>
          <w:t xml:space="preserve"> steps and a </w:t>
        </w:r>
        <w:r w:rsidRPr="00437849">
          <w:rPr>
            <w:rStyle w:val="PenScreenTextChar"/>
          </w:rPr>
          <w:t>Success</w:t>
        </w:r>
        <w:r>
          <w:t xml:space="preserve"> step to the canvas.</w:t>
        </w:r>
      </w:ins>
    </w:p>
    <w:p w:rsidR="00084791" w:rsidRPr="00E137DE" w:rsidRDefault="00084791" w:rsidP="00084791">
      <w:pPr>
        <w:pStyle w:val="PenNumbered"/>
        <w:ind w:left="450" w:hanging="450"/>
        <w:rPr>
          <w:rStyle w:val="PenScreenTextChar"/>
          <w:b w:val="0"/>
          <w:color w:val="333E48"/>
        </w:rPr>
      </w:pPr>
      <w:ins w:id="1013" w:author="Will Grasmick" w:date="2016-02-25T18:36:00Z">
        <w:r>
          <w:lastRenderedPageBreak/>
          <w:t xml:space="preserve">Connect each job step with a hop in the following order: </w:t>
        </w:r>
        <w:r w:rsidRPr="00527C85">
          <w:rPr>
            <w:rStyle w:val="PenScreenTextChar"/>
          </w:rPr>
          <w:t>START</w:t>
        </w:r>
        <w:r>
          <w:t xml:space="preserve"> | </w:t>
        </w:r>
        <w:r w:rsidRPr="00527C85">
          <w:rPr>
            <w:rStyle w:val="PenScreenTextChar"/>
          </w:rPr>
          <w:t>Transformation</w:t>
        </w:r>
        <w:r>
          <w:t xml:space="preserve"> | </w:t>
        </w:r>
        <w:r w:rsidRPr="00527C85">
          <w:rPr>
            <w:rStyle w:val="PenScreenTextChar"/>
          </w:rPr>
          <w:t>Transformation 2</w:t>
        </w:r>
        <w:r>
          <w:t xml:space="preserve"> | </w:t>
        </w:r>
        <w:r w:rsidRPr="00527C85">
          <w:rPr>
            <w:rStyle w:val="PenScreenTextChar"/>
          </w:rPr>
          <w:t>Transformation 3</w:t>
        </w:r>
        <w:r w:rsidRPr="00436438">
          <w:rPr>
            <w:rStyle w:val="PenScreenTextChar"/>
          </w:rPr>
          <w:t xml:space="preserve"> | Transformation 4 | Build Model | Publish Model | </w:t>
        </w:r>
        <w:r w:rsidRPr="00527C85">
          <w:rPr>
            <w:rStyle w:val="PenScreenTextChar"/>
          </w:rPr>
          <w:t>Success</w:t>
        </w:r>
      </w:ins>
      <w:r>
        <w:rPr>
          <w:rStyle w:val="PenScreenTextChar"/>
        </w:rPr>
        <w:t>.</w:t>
      </w:r>
    </w:p>
    <w:p w:rsidR="00084791" w:rsidRDefault="00084791" w:rsidP="00084791">
      <w:pPr>
        <w:pStyle w:val="PenNumbered"/>
        <w:numPr>
          <w:ilvl w:val="0"/>
          <w:numId w:val="0"/>
        </w:numPr>
        <w:ind w:left="450"/>
        <w:rPr>
          <w:ins w:id="1014" w:author="Will Grasmick" w:date="2016-02-25T18:36:00Z"/>
        </w:rPr>
      </w:pPr>
      <w:ins w:id="1015" w:author="Will Grasmick" w:date="2016-02-25T18:36:00Z">
        <w:r>
          <w:rPr>
            <w:noProof/>
          </w:rPr>
          <w:drawing>
            <wp:inline distT="0" distB="0" distL="0" distR="0" wp14:anchorId="300BA3AB" wp14:editId="4992A366">
              <wp:extent cx="5943600" cy="1868805"/>
              <wp:effectExtent l="19050" t="19050" r="19050" b="171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68805"/>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1016" w:author="Will Grasmick" w:date="2016-02-25T18:36:00Z"/>
        </w:rPr>
      </w:pPr>
      <w:ins w:id="1017" w:author="Will Grasmick" w:date="2016-02-25T18:36:00Z">
        <w:r>
          <w:t xml:space="preserve">Double-click the first </w:t>
        </w:r>
        <w:r w:rsidRPr="00527C85">
          <w:rPr>
            <w:rStyle w:val="PenScreenTextChar"/>
          </w:rPr>
          <w:t>Transformation</w:t>
        </w:r>
        <w:r>
          <w:t xml:space="preserve"> job step to edit the job entry details.</w:t>
        </w:r>
      </w:ins>
    </w:p>
    <w:p w:rsidR="00084791" w:rsidRDefault="00084791" w:rsidP="00084791">
      <w:pPr>
        <w:pStyle w:val="PenNumbered"/>
        <w:ind w:left="450" w:hanging="450"/>
        <w:rPr>
          <w:ins w:id="1018" w:author="Will Grasmick" w:date="2016-02-25T18:36:00Z"/>
        </w:rPr>
      </w:pPr>
      <w:ins w:id="1019" w:author="Will Grasmick" w:date="2016-02-25T18:36:00Z">
        <w:r>
          <w:t xml:space="preserve">Change the </w:t>
        </w:r>
        <w:r w:rsidRPr="00527C85">
          <w:rPr>
            <w:rStyle w:val="PenScreenTextChar"/>
          </w:rPr>
          <w:t>Name of job entry</w:t>
        </w:r>
        <w:r>
          <w:t xml:space="preserve"> to </w:t>
        </w:r>
        <w:r w:rsidRPr="00D82F69">
          <w:rPr>
            <w:rStyle w:val="PenCodeblockBodyChar"/>
          </w:rPr>
          <w:t>Load</w:t>
        </w:r>
        <w:r>
          <w:rPr>
            <w:rStyle w:val="PenCodeblockBodyChar"/>
          </w:rPr>
          <w:t xml:space="preserve"> HBase -</w:t>
        </w:r>
        <w:r w:rsidRPr="00D82F69">
          <w:rPr>
            <w:rStyle w:val="PenCodeblockBodyChar"/>
          </w:rPr>
          <w:t xml:space="preserve"> Customers</w:t>
        </w:r>
        <w:r>
          <w:t>.</w:t>
        </w:r>
      </w:ins>
    </w:p>
    <w:p w:rsidR="00084791" w:rsidRDefault="00084791" w:rsidP="00084791">
      <w:pPr>
        <w:pStyle w:val="PenNumbered"/>
        <w:ind w:left="450" w:hanging="450"/>
        <w:rPr>
          <w:ins w:id="1020" w:author="Will Grasmick" w:date="2016-02-25T18:36:00Z"/>
        </w:rPr>
      </w:pPr>
      <w:ins w:id="1021" w:author="Will Grasmick" w:date="2016-02-25T18:36:00Z">
        <w:r>
          <w:t xml:space="preserve">For the </w:t>
        </w:r>
        <w:r w:rsidRPr="00527C85">
          <w:rPr>
            <w:rStyle w:val="PenScreenTextChar"/>
          </w:rPr>
          <w:t>Transformation filename</w:t>
        </w:r>
        <w:r>
          <w:t xml:space="preserve"> section specify the transformation to run by browsing to </w:t>
        </w:r>
      </w:ins>
      <w:r w:rsidR="00F9132D">
        <w:rPr>
          <w:rStyle w:val="PenCodeLine"/>
        </w:rPr>
        <w:t>/pentaho/shared_content</w:t>
      </w:r>
      <w:ins w:id="1022" w:author="Will Grasmick" w:date="2016-02-25T18:36:00Z">
        <w:r w:rsidRPr="00C0596A">
          <w:rPr>
            <w:rStyle w:val="PenCodeLine"/>
          </w:rPr>
          <w:t>/WorkshopTraining/student_files/</w:t>
        </w:r>
      </w:ins>
      <w:r w:rsidR="00E54ECE">
        <w:rPr>
          <w:rStyle w:val="PenCodeLine"/>
        </w:rPr>
        <w:t>03_customer_360_hbase</w:t>
      </w:r>
      <w:ins w:id="1023" w:author="Will Grasmick" w:date="2016-02-25T18:36:00Z">
        <w:r>
          <w:t xml:space="preserve"> and choosing </w:t>
        </w:r>
        <w:proofErr w:type="spellStart"/>
        <w:r w:rsidRPr="00527C85">
          <w:rPr>
            <w:rStyle w:val="PenCodeblockBodyChar"/>
          </w:rPr>
          <w:t>t_load_customers.ktr</w:t>
        </w:r>
        <w:proofErr w:type="spellEnd"/>
        <w:r>
          <w:t>.</w:t>
        </w:r>
      </w:ins>
    </w:p>
    <w:p w:rsidR="00084791" w:rsidRDefault="00084791" w:rsidP="00084791">
      <w:pPr>
        <w:pStyle w:val="PenNumbered"/>
        <w:ind w:left="450" w:hanging="450"/>
        <w:rPr>
          <w:ins w:id="1024" w:author="Will Grasmick" w:date="2016-02-25T18:36:00Z"/>
        </w:rPr>
      </w:pPr>
      <w:ins w:id="1025" w:author="Will Grasmick" w:date="2016-02-25T18:36:00Z">
        <w:r>
          <w:t xml:space="preserve">Click </w:t>
        </w:r>
        <w:r w:rsidRPr="00527C85">
          <w:rPr>
            <w:rStyle w:val="PenScreenTextChar"/>
          </w:rPr>
          <w:t>OK</w:t>
        </w:r>
        <w:r>
          <w:t xml:space="preserve"> to return to the job canvas.</w:t>
        </w:r>
      </w:ins>
    </w:p>
    <w:p w:rsidR="00084791" w:rsidRDefault="00084791" w:rsidP="00084791">
      <w:pPr>
        <w:pStyle w:val="PenNumbered"/>
        <w:ind w:left="450" w:hanging="450"/>
        <w:rPr>
          <w:ins w:id="1026" w:author="Will Grasmick" w:date="2016-02-25T18:36:00Z"/>
        </w:rPr>
      </w:pPr>
      <w:ins w:id="1027" w:author="Will Grasmick" w:date="2016-02-25T18:36:00Z">
        <w:r>
          <w:t xml:space="preserve">Double-click the </w:t>
        </w:r>
        <w:r w:rsidRPr="00527C85">
          <w:rPr>
            <w:rStyle w:val="PenScreenTextChar"/>
          </w:rPr>
          <w:t>Transformation 2</w:t>
        </w:r>
        <w:r>
          <w:t xml:space="preserve"> job step to edit the job entry details.</w:t>
        </w:r>
      </w:ins>
    </w:p>
    <w:p w:rsidR="00084791" w:rsidRDefault="00084791" w:rsidP="00084791">
      <w:pPr>
        <w:pStyle w:val="PenNumbered"/>
        <w:ind w:left="450" w:hanging="450"/>
        <w:rPr>
          <w:ins w:id="1028" w:author="Will Grasmick" w:date="2016-02-25T18:36:00Z"/>
        </w:rPr>
      </w:pPr>
      <w:ins w:id="1029" w:author="Will Grasmick" w:date="2016-02-25T18:36:00Z">
        <w:r>
          <w:t xml:space="preserve">Change the </w:t>
        </w:r>
        <w:r w:rsidRPr="00527C85">
          <w:rPr>
            <w:rStyle w:val="PenScreenTextChar"/>
          </w:rPr>
          <w:t>Name of job entry</w:t>
        </w:r>
        <w:r>
          <w:t xml:space="preserve"> to </w:t>
        </w:r>
        <w:r w:rsidRPr="00527C85">
          <w:rPr>
            <w:rStyle w:val="PenCodeblockBodyChar"/>
          </w:rPr>
          <w:t>Load</w:t>
        </w:r>
        <w:r>
          <w:rPr>
            <w:rStyle w:val="PenCodeblockBodyChar"/>
          </w:rPr>
          <w:t xml:space="preserve"> HBase -</w:t>
        </w:r>
        <w:r w:rsidRPr="00527C85">
          <w:rPr>
            <w:rStyle w:val="PenCodeblockBodyChar"/>
          </w:rPr>
          <w:t xml:space="preserve"> Web Events</w:t>
        </w:r>
        <w:r>
          <w:t>.</w:t>
        </w:r>
      </w:ins>
    </w:p>
    <w:p w:rsidR="00084791" w:rsidRPr="00437849" w:rsidRDefault="00084791" w:rsidP="00084791">
      <w:pPr>
        <w:numPr>
          <w:ilvl w:val="0"/>
          <w:numId w:val="3"/>
        </w:numPr>
        <w:tabs>
          <w:tab w:val="left" w:pos="864"/>
          <w:tab w:val="left" w:pos="1008"/>
          <w:tab w:val="left" w:pos="1296"/>
          <w:tab w:val="left" w:pos="1728"/>
        </w:tabs>
        <w:autoSpaceDE w:val="0"/>
        <w:autoSpaceDN w:val="0"/>
        <w:adjustRightInd w:val="0"/>
        <w:spacing w:after="120"/>
        <w:ind w:left="450" w:hanging="450"/>
        <w:textAlignment w:val="center"/>
        <w:rPr>
          <w:ins w:id="1030" w:author="Will Grasmick" w:date="2016-02-25T18:36:00Z"/>
          <w:rFonts w:eastAsia="Times New Roman" w:cs="Arial Narrow"/>
          <w:color w:val="333E48"/>
          <w:sz w:val="22"/>
          <w:szCs w:val="22"/>
        </w:rPr>
      </w:pPr>
      <w:ins w:id="1031" w:author="Will Grasmick" w:date="2016-02-25T18:36:00Z">
        <w:r w:rsidRPr="00437849">
          <w:rPr>
            <w:rFonts w:eastAsia="Times New Roman" w:cs="Arial Narrow"/>
            <w:color w:val="333E48"/>
            <w:sz w:val="22"/>
            <w:szCs w:val="22"/>
          </w:rPr>
          <w:t xml:space="preserve">For the </w:t>
        </w:r>
        <w:r w:rsidRPr="00437849">
          <w:rPr>
            <w:rFonts w:eastAsia="Times New Roman" w:cs="Arial Narrow"/>
            <w:b/>
            <w:color w:val="1F497D" w:themeColor="text2"/>
            <w:sz w:val="22"/>
            <w:szCs w:val="22"/>
          </w:rPr>
          <w:t>Transformation filename</w:t>
        </w:r>
        <w:r w:rsidRPr="00437849">
          <w:rPr>
            <w:rFonts w:eastAsia="Times New Roman" w:cs="Arial Narrow"/>
            <w:color w:val="333E48"/>
            <w:sz w:val="22"/>
            <w:szCs w:val="22"/>
          </w:rPr>
          <w:t xml:space="preserve"> section specify the transformation to run by browsing to </w:t>
        </w:r>
      </w:ins>
      <w:r w:rsidR="00F9132D">
        <w:rPr>
          <w:rFonts w:ascii="Courier New" w:eastAsia="Times New Roman" w:hAnsi="Courier New" w:cs="Arial Narrow"/>
          <w:bCs/>
          <w:sz w:val="22"/>
          <w:szCs w:val="22"/>
        </w:rPr>
        <w:t>/pentaho/shared_content</w:t>
      </w:r>
      <w:ins w:id="1032" w:author="Will Grasmick" w:date="2016-02-25T18:36:00Z">
        <w:r w:rsidRPr="00437849">
          <w:rPr>
            <w:rFonts w:ascii="Courier New" w:eastAsia="Times New Roman" w:hAnsi="Courier New" w:cs="Arial Narrow"/>
            <w:bCs/>
            <w:sz w:val="22"/>
            <w:szCs w:val="22"/>
          </w:rPr>
          <w:t>/WorkshopTraining/student_files/</w:t>
        </w:r>
      </w:ins>
      <w:r w:rsidR="00E54ECE">
        <w:rPr>
          <w:rFonts w:ascii="Courier New" w:eastAsia="Times New Roman" w:hAnsi="Courier New" w:cs="Arial Narrow"/>
          <w:bCs/>
          <w:sz w:val="22"/>
          <w:szCs w:val="22"/>
        </w:rPr>
        <w:t>03_customer_360_hbase</w:t>
      </w:r>
      <w:ins w:id="1033" w:author="Will Grasmick" w:date="2016-02-25T18:36:00Z">
        <w:r w:rsidRPr="00437849">
          <w:rPr>
            <w:rFonts w:eastAsia="Times New Roman" w:cs="Arial Narrow"/>
            <w:color w:val="333E48"/>
            <w:sz w:val="22"/>
            <w:szCs w:val="22"/>
          </w:rPr>
          <w:t xml:space="preserve"> and choosing </w:t>
        </w:r>
        <w:proofErr w:type="spellStart"/>
        <w:r w:rsidRPr="00527C85">
          <w:rPr>
            <w:rStyle w:val="PenCodeblockBodyChar"/>
          </w:rPr>
          <w:t>t_load_web_events.ktr</w:t>
        </w:r>
        <w:proofErr w:type="spellEnd"/>
        <w:r w:rsidRPr="00437849">
          <w:rPr>
            <w:rFonts w:eastAsia="Times New Roman" w:cs="Arial Narrow"/>
            <w:color w:val="333E48"/>
            <w:sz w:val="22"/>
            <w:szCs w:val="22"/>
          </w:rPr>
          <w:t>.</w:t>
        </w:r>
      </w:ins>
    </w:p>
    <w:p w:rsidR="00084791" w:rsidRDefault="00084791" w:rsidP="00084791">
      <w:pPr>
        <w:pStyle w:val="PenNumbered"/>
        <w:ind w:left="450" w:hanging="450"/>
        <w:rPr>
          <w:ins w:id="1034" w:author="Will Grasmick" w:date="2016-02-25T18:36:00Z"/>
        </w:rPr>
      </w:pPr>
      <w:ins w:id="1035" w:author="Will Grasmick" w:date="2016-02-25T18:36:00Z">
        <w:r>
          <w:t xml:space="preserve">Click </w:t>
        </w:r>
        <w:r w:rsidRPr="00527C85">
          <w:rPr>
            <w:rStyle w:val="PenScreenTextChar"/>
          </w:rPr>
          <w:t>OK</w:t>
        </w:r>
        <w:r>
          <w:t xml:space="preserve"> to return to the job canvas.</w:t>
        </w:r>
      </w:ins>
    </w:p>
    <w:p w:rsidR="00084791" w:rsidRDefault="00084791" w:rsidP="00084791">
      <w:pPr>
        <w:pStyle w:val="PenNumbered"/>
        <w:ind w:left="450" w:hanging="450"/>
        <w:rPr>
          <w:ins w:id="1036" w:author="Will Grasmick" w:date="2016-02-25T18:36:00Z"/>
        </w:rPr>
      </w:pPr>
      <w:ins w:id="1037" w:author="Will Grasmick" w:date="2016-02-25T18:36:00Z">
        <w:r>
          <w:t xml:space="preserve">Double-click the </w:t>
        </w:r>
        <w:r w:rsidRPr="00527C85">
          <w:rPr>
            <w:rStyle w:val="PenScreenTextChar"/>
          </w:rPr>
          <w:t>Transformation 3</w:t>
        </w:r>
        <w:r>
          <w:t xml:space="preserve"> job step to edit the job entry details.</w:t>
        </w:r>
      </w:ins>
    </w:p>
    <w:p w:rsidR="00084791" w:rsidRDefault="00084791" w:rsidP="00084791">
      <w:pPr>
        <w:pStyle w:val="PenNumbered"/>
        <w:ind w:left="450" w:hanging="450"/>
        <w:rPr>
          <w:ins w:id="1038" w:author="Will Grasmick" w:date="2016-02-25T18:36:00Z"/>
        </w:rPr>
      </w:pPr>
      <w:ins w:id="1039" w:author="Will Grasmick" w:date="2016-02-25T18:36:00Z">
        <w:r>
          <w:t xml:space="preserve">Change the </w:t>
        </w:r>
        <w:r w:rsidRPr="00527C85">
          <w:rPr>
            <w:rStyle w:val="PenScreenTextChar"/>
          </w:rPr>
          <w:t>Name of job entry</w:t>
        </w:r>
        <w:r>
          <w:t xml:space="preserve"> to </w:t>
        </w:r>
        <w:r w:rsidRPr="00527C85">
          <w:rPr>
            <w:rStyle w:val="PenCodeblockBodyChar"/>
          </w:rPr>
          <w:t>Load</w:t>
        </w:r>
        <w:r>
          <w:rPr>
            <w:rStyle w:val="PenCodeblockBodyChar"/>
          </w:rPr>
          <w:t xml:space="preserve"> HBase -</w:t>
        </w:r>
        <w:r w:rsidRPr="00527C85">
          <w:rPr>
            <w:rStyle w:val="PenCodeblockBodyChar"/>
          </w:rPr>
          <w:t xml:space="preserve"> POS</w:t>
        </w:r>
        <w:r>
          <w:t>.</w:t>
        </w:r>
      </w:ins>
    </w:p>
    <w:p w:rsidR="00084791" w:rsidRDefault="00084791" w:rsidP="00084791">
      <w:pPr>
        <w:numPr>
          <w:ilvl w:val="0"/>
          <w:numId w:val="3"/>
        </w:numPr>
        <w:tabs>
          <w:tab w:val="left" w:pos="864"/>
          <w:tab w:val="left" w:pos="1008"/>
          <w:tab w:val="left" w:pos="1296"/>
          <w:tab w:val="left" w:pos="1728"/>
        </w:tabs>
        <w:autoSpaceDE w:val="0"/>
        <w:autoSpaceDN w:val="0"/>
        <w:adjustRightInd w:val="0"/>
        <w:spacing w:after="120"/>
        <w:ind w:left="450" w:hanging="450"/>
        <w:textAlignment w:val="center"/>
        <w:rPr>
          <w:ins w:id="1040" w:author="Will Grasmick" w:date="2016-02-25T18:36:00Z"/>
          <w:rFonts w:eastAsia="Times New Roman" w:cs="Arial Narrow"/>
          <w:color w:val="333E48"/>
          <w:sz w:val="22"/>
          <w:szCs w:val="22"/>
        </w:rPr>
      </w:pPr>
      <w:ins w:id="1041" w:author="Will Grasmick" w:date="2016-02-25T18:36:00Z">
        <w:r w:rsidRPr="00437849">
          <w:rPr>
            <w:rFonts w:eastAsia="Times New Roman" w:cs="Arial Narrow"/>
            <w:color w:val="333E48"/>
            <w:sz w:val="22"/>
            <w:szCs w:val="22"/>
          </w:rPr>
          <w:t xml:space="preserve">For the </w:t>
        </w:r>
        <w:r w:rsidRPr="00437849">
          <w:rPr>
            <w:rFonts w:eastAsia="Times New Roman" w:cs="Arial Narrow"/>
            <w:b/>
            <w:color w:val="1F497D" w:themeColor="text2"/>
            <w:sz w:val="22"/>
            <w:szCs w:val="22"/>
          </w:rPr>
          <w:t>Transformation filename</w:t>
        </w:r>
        <w:r w:rsidRPr="00437849">
          <w:rPr>
            <w:rFonts w:eastAsia="Times New Roman" w:cs="Arial Narrow"/>
            <w:color w:val="333E48"/>
            <w:sz w:val="22"/>
            <w:szCs w:val="22"/>
          </w:rPr>
          <w:t xml:space="preserve"> section specify the transformation to run by browsing to </w:t>
        </w:r>
      </w:ins>
      <w:r w:rsidR="00F9132D">
        <w:rPr>
          <w:rFonts w:ascii="Courier New" w:eastAsia="Times New Roman" w:hAnsi="Courier New" w:cs="Arial Narrow"/>
          <w:bCs/>
          <w:sz w:val="22"/>
          <w:szCs w:val="22"/>
        </w:rPr>
        <w:t>/pentaho/shared_content</w:t>
      </w:r>
      <w:ins w:id="1042" w:author="Will Grasmick" w:date="2016-02-25T18:36:00Z">
        <w:r w:rsidRPr="00437849">
          <w:rPr>
            <w:rFonts w:ascii="Courier New" w:eastAsia="Times New Roman" w:hAnsi="Courier New" w:cs="Arial Narrow"/>
            <w:bCs/>
            <w:sz w:val="22"/>
            <w:szCs w:val="22"/>
          </w:rPr>
          <w:t>/WorkshopTraining/student_files/</w:t>
        </w:r>
      </w:ins>
      <w:r w:rsidR="00E54ECE">
        <w:rPr>
          <w:rFonts w:ascii="Courier New" w:eastAsia="Times New Roman" w:hAnsi="Courier New" w:cs="Arial Narrow"/>
          <w:bCs/>
          <w:sz w:val="22"/>
          <w:szCs w:val="22"/>
        </w:rPr>
        <w:t>03_customer_360_hbase</w:t>
      </w:r>
      <w:ins w:id="1043" w:author="Will Grasmick" w:date="2016-02-25T18:36:00Z">
        <w:r w:rsidRPr="00437849">
          <w:rPr>
            <w:rFonts w:eastAsia="Times New Roman" w:cs="Arial Narrow"/>
            <w:color w:val="333E48"/>
            <w:sz w:val="22"/>
            <w:szCs w:val="22"/>
          </w:rPr>
          <w:t xml:space="preserve"> and choosing </w:t>
        </w:r>
        <w:proofErr w:type="spellStart"/>
        <w:r w:rsidRPr="00527C85">
          <w:rPr>
            <w:rStyle w:val="PenCodeblockBodyChar"/>
          </w:rPr>
          <w:t>t_load_pos.ktr</w:t>
        </w:r>
        <w:proofErr w:type="spellEnd"/>
        <w:r w:rsidRPr="00437849">
          <w:rPr>
            <w:rFonts w:eastAsia="Times New Roman" w:cs="Arial Narrow"/>
            <w:color w:val="333E48"/>
            <w:sz w:val="22"/>
            <w:szCs w:val="22"/>
          </w:rPr>
          <w:t>.</w:t>
        </w:r>
      </w:ins>
    </w:p>
    <w:p w:rsidR="00084791" w:rsidRPr="00436438" w:rsidRDefault="00084791" w:rsidP="00084791">
      <w:pPr>
        <w:numPr>
          <w:ilvl w:val="0"/>
          <w:numId w:val="3"/>
        </w:numPr>
        <w:tabs>
          <w:tab w:val="left" w:pos="864"/>
          <w:tab w:val="left" w:pos="1008"/>
          <w:tab w:val="left" w:pos="1296"/>
          <w:tab w:val="left" w:pos="1728"/>
        </w:tabs>
        <w:autoSpaceDE w:val="0"/>
        <w:autoSpaceDN w:val="0"/>
        <w:adjustRightInd w:val="0"/>
        <w:spacing w:after="120"/>
        <w:ind w:left="450" w:hanging="450"/>
        <w:textAlignment w:val="center"/>
        <w:rPr>
          <w:ins w:id="1044" w:author="Will Grasmick" w:date="2016-02-25T18:36:00Z"/>
          <w:rFonts w:eastAsia="Times New Roman" w:cs="Arial Narrow"/>
          <w:color w:val="333E48"/>
          <w:sz w:val="22"/>
          <w:szCs w:val="22"/>
        </w:rPr>
      </w:pPr>
      <w:ins w:id="1045" w:author="Will Grasmick" w:date="2016-02-25T18:36:00Z">
        <w:r w:rsidRPr="00436438">
          <w:rPr>
            <w:rFonts w:cs="Arial Narrow"/>
            <w:color w:val="333E48"/>
            <w:sz w:val="22"/>
            <w:szCs w:val="22"/>
          </w:rPr>
          <w:t xml:space="preserve">Double-click the </w:t>
        </w:r>
        <w:r w:rsidRPr="00C525A9">
          <w:rPr>
            <w:rStyle w:val="PenScreenTextChar"/>
          </w:rPr>
          <w:t xml:space="preserve">Transformation </w:t>
        </w:r>
        <w:r w:rsidRPr="00436438">
          <w:rPr>
            <w:rStyle w:val="PenScreenTextChar"/>
          </w:rPr>
          <w:t>4</w:t>
        </w:r>
        <w:r w:rsidRPr="00436438">
          <w:rPr>
            <w:rFonts w:eastAsia="Times New Roman" w:cs="Arial Narrow"/>
            <w:color w:val="333E48"/>
            <w:sz w:val="22"/>
            <w:szCs w:val="22"/>
          </w:rPr>
          <w:t xml:space="preserve"> job step to edit the job entry details</w:t>
        </w:r>
      </w:ins>
    </w:p>
    <w:p w:rsidR="00084791" w:rsidRPr="00436438" w:rsidRDefault="00084791" w:rsidP="00084791">
      <w:pPr>
        <w:pStyle w:val="PenNumbered"/>
        <w:ind w:left="450" w:hanging="450"/>
        <w:rPr>
          <w:ins w:id="1046" w:author="Will Grasmick" w:date="2016-02-25T18:36:00Z"/>
          <w:rStyle w:val="PenCodeblockBodyChar"/>
          <w:rFonts w:ascii="Open Sans" w:eastAsia="Times New Roman" w:hAnsi="Open Sans" w:cs="Arial Narrow"/>
        </w:rPr>
      </w:pPr>
      <w:ins w:id="1047" w:author="Will Grasmick" w:date="2016-02-25T18:36:00Z">
        <w:r>
          <w:rPr>
            <w:rFonts w:eastAsia="Times New Roman"/>
          </w:rPr>
          <w:t xml:space="preserve">Change the </w:t>
        </w:r>
        <w:r w:rsidRPr="00436438">
          <w:rPr>
            <w:rStyle w:val="PenScreenTextChar"/>
          </w:rPr>
          <w:t>Name of job entry</w:t>
        </w:r>
        <w:r>
          <w:rPr>
            <w:rFonts w:eastAsia="Times New Roman"/>
          </w:rPr>
          <w:t xml:space="preserve"> to </w:t>
        </w:r>
        <w:r w:rsidRPr="00436438">
          <w:rPr>
            <w:rStyle w:val="PenCodeblockBodyChar"/>
          </w:rPr>
          <w:t>Load Postgres</w:t>
        </w:r>
        <w:r>
          <w:rPr>
            <w:rStyle w:val="PenCodeblockBodyChar"/>
          </w:rPr>
          <w:t>.</w:t>
        </w:r>
      </w:ins>
    </w:p>
    <w:p w:rsidR="00084791" w:rsidRPr="00436438" w:rsidRDefault="00084791" w:rsidP="00084791">
      <w:pPr>
        <w:pStyle w:val="PenNumbered"/>
        <w:ind w:left="450" w:hanging="450"/>
        <w:rPr>
          <w:ins w:id="1048" w:author="Will Grasmick" w:date="2016-02-25T18:36:00Z"/>
          <w:rStyle w:val="PenCodeblockBodyChar"/>
          <w:rFonts w:ascii="Open Sans" w:eastAsia="Times New Roman" w:hAnsi="Open Sans" w:cs="Arial Narrow"/>
        </w:rPr>
      </w:pPr>
      <w:ins w:id="1049" w:author="Will Grasmick" w:date="2016-02-25T18:36:00Z">
        <w:r w:rsidRPr="00437849">
          <w:rPr>
            <w:rFonts w:eastAsia="Times New Roman"/>
          </w:rPr>
          <w:t xml:space="preserve">For the </w:t>
        </w:r>
        <w:r w:rsidRPr="00437849">
          <w:rPr>
            <w:rFonts w:eastAsia="Times New Roman"/>
            <w:b/>
            <w:color w:val="1F497D" w:themeColor="text2"/>
          </w:rPr>
          <w:t>Transformation filename</w:t>
        </w:r>
        <w:r w:rsidRPr="00437849">
          <w:rPr>
            <w:rFonts w:eastAsia="Times New Roman"/>
          </w:rPr>
          <w:t xml:space="preserve"> section specify the transformation to run by browsing to </w:t>
        </w:r>
      </w:ins>
      <w:r w:rsidR="00F9132D">
        <w:rPr>
          <w:rFonts w:ascii="Courier New" w:eastAsia="Times New Roman" w:hAnsi="Courier New"/>
          <w:bCs/>
        </w:rPr>
        <w:t>/pentaho/shared_content</w:t>
      </w:r>
      <w:ins w:id="1050" w:author="Will Grasmick" w:date="2016-02-25T18:36:00Z">
        <w:r w:rsidRPr="00437849">
          <w:rPr>
            <w:rFonts w:ascii="Courier New" w:eastAsia="Times New Roman" w:hAnsi="Courier New"/>
            <w:bCs/>
          </w:rPr>
          <w:t>/WorkshopTraining/student_files/</w:t>
        </w:r>
      </w:ins>
      <w:r w:rsidR="00E54ECE">
        <w:rPr>
          <w:rFonts w:ascii="Courier New" w:eastAsia="Times New Roman" w:hAnsi="Courier New"/>
          <w:bCs/>
        </w:rPr>
        <w:t>03_customer_360_hbase</w:t>
      </w:r>
      <w:ins w:id="1051" w:author="Will Grasmick" w:date="2016-02-25T18:36:00Z">
        <w:r w:rsidRPr="00437849">
          <w:rPr>
            <w:rFonts w:eastAsia="Times New Roman"/>
          </w:rPr>
          <w:t xml:space="preserve"> and choosing </w:t>
        </w:r>
        <w:proofErr w:type="spellStart"/>
        <w:r w:rsidRPr="00527C85">
          <w:rPr>
            <w:rStyle w:val="PenCodeblockBodyChar"/>
          </w:rPr>
          <w:t>t_load_pos</w:t>
        </w:r>
        <w:r>
          <w:rPr>
            <w:rStyle w:val="PenCodeblockBodyChar"/>
          </w:rPr>
          <w:t>tgres</w:t>
        </w:r>
        <w:r w:rsidRPr="00527C85">
          <w:rPr>
            <w:rStyle w:val="PenCodeblockBodyChar"/>
          </w:rPr>
          <w:t>.ktr</w:t>
        </w:r>
        <w:proofErr w:type="spellEnd"/>
        <w:r>
          <w:rPr>
            <w:rStyle w:val="PenCodeblockBodyChar"/>
          </w:rPr>
          <w:t>.</w:t>
        </w:r>
      </w:ins>
    </w:p>
    <w:p w:rsidR="00084791" w:rsidRDefault="00084791" w:rsidP="00084791">
      <w:pPr>
        <w:pStyle w:val="PenNumbered"/>
        <w:ind w:left="450" w:hanging="450"/>
        <w:rPr>
          <w:ins w:id="1052" w:author="Will Grasmick" w:date="2016-02-25T18:36:00Z"/>
          <w:rFonts w:eastAsia="Times New Roman"/>
        </w:rPr>
      </w:pPr>
      <w:ins w:id="1053" w:author="Will Grasmick" w:date="2016-02-25T18:36:00Z">
        <w:r>
          <w:rPr>
            <w:rFonts w:eastAsia="Times New Roman"/>
          </w:rPr>
          <w:t xml:space="preserve">Double-click the </w:t>
        </w:r>
        <w:r w:rsidRPr="00436438">
          <w:rPr>
            <w:rFonts w:eastAsia="Times New Roman"/>
            <w:b/>
            <w:color w:val="1F497D" w:themeColor="text2"/>
          </w:rPr>
          <w:t>Build Model</w:t>
        </w:r>
        <w:r>
          <w:rPr>
            <w:rFonts w:eastAsia="Times New Roman"/>
          </w:rPr>
          <w:t xml:space="preserve"> job step to edit the job entry details.</w:t>
        </w:r>
      </w:ins>
    </w:p>
    <w:p w:rsidR="00084791" w:rsidRDefault="00084791" w:rsidP="00084791">
      <w:pPr>
        <w:pStyle w:val="PenNoteSubNumbered"/>
        <w:rPr>
          <w:ins w:id="1054" w:author="Will Grasmick" w:date="2016-02-25T18:36:00Z"/>
          <w:color w:val="1F497D" w:themeColor="text2"/>
        </w:rPr>
      </w:pPr>
      <w:ins w:id="1055" w:author="Will Grasmick" w:date="2016-02-25T18:36:00Z">
        <w:r w:rsidRPr="00436438">
          <w:rPr>
            <w:noProof/>
            <w:color w:val="1F497D" w:themeColor="text2"/>
          </w:rPr>
          <w:drawing>
            <wp:anchor distT="0" distB="0" distL="114300" distR="114300" simplePos="0" relativeHeight="251798528" behindDoc="0" locked="0" layoutInCell="1" allowOverlap="1" wp14:anchorId="19935673" wp14:editId="44683DD0">
              <wp:simplePos x="0" y="0"/>
              <wp:positionH relativeFrom="margin">
                <wp:align>left</wp:align>
              </wp:positionH>
              <wp:positionV relativeFrom="paragraph">
                <wp:posOffset>79375</wp:posOffset>
              </wp:positionV>
              <wp:extent cx="474345" cy="598170"/>
              <wp:effectExtent l="0" t="0" r="1905" b="0"/>
              <wp:wrapSquare wrapText="r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277" cy="6007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1F497D" w:themeColor="text2"/>
          </w:rPr>
          <w:t>Here,</w:t>
        </w:r>
        <w:r w:rsidRPr="00436438">
          <w:rPr>
            <w:color w:val="1F497D" w:themeColor="text2"/>
          </w:rPr>
          <w:t xml:space="preserve"> you create the </w:t>
        </w:r>
        <w:r w:rsidRPr="00436438">
          <w:rPr>
            <w:rStyle w:val="PenCodeblockBodyChar"/>
          </w:rPr>
          <w:t>customer360</w:t>
        </w:r>
        <w:r w:rsidRPr="00436438">
          <w:rPr>
            <w:color w:val="1F497D" w:themeColor="text2"/>
          </w:rPr>
          <w:t xml:space="preserve"> </w:t>
        </w:r>
        <w:r>
          <w:rPr>
            <w:color w:val="1F497D" w:themeColor="text2"/>
          </w:rPr>
          <w:t>model</w:t>
        </w:r>
        <w:r w:rsidRPr="00436438">
          <w:rPr>
            <w:color w:val="1F497D" w:themeColor="text2"/>
          </w:rPr>
          <w:t xml:space="preserve"> that will be published and used </w:t>
        </w:r>
        <w:r>
          <w:rPr>
            <w:color w:val="1F497D" w:themeColor="text2"/>
          </w:rPr>
          <w:t>for analysis in Part 2.</w:t>
        </w:r>
      </w:ins>
    </w:p>
    <w:p w:rsidR="00084791" w:rsidRPr="00436438" w:rsidRDefault="00084791" w:rsidP="00084791">
      <w:pPr>
        <w:pStyle w:val="PenNumberedSubContinued"/>
        <w:rPr>
          <w:ins w:id="1056" w:author="Will Grasmick" w:date="2016-02-25T18:36:00Z"/>
        </w:rPr>
      </w:pPr>
    </w:p>
    <w:p w:rsidR="00084791" w:rsidRPr="004A3DDA" w:rsidRDefault="00084791" w:rsidP="00084791">
      <w:pPr>
        <w:pStyle w:val="PenNumbered"/>
        <w:ind w:left="450" w:hanging="450"/>
        <w:rPr>
          <w:ins w:id="1057" w:author="Will Grasmick" w:date="2016-02-25T18:36:00Z"/>
          <w:rStyle w:val="PenCodeblockBodyChar"/>
          <w:rFonts w:ascii="Open Sans" w:eastAsia="Times New Roman" w:hAnsi="Open Sans" w:cs="Arial Narrow"/>
        </w:rPr>
      </w:pPr>
      <w:ins w:id="1058" w:author="Will Grasmick" w:date="2016-02-25T18:36:00Z">
        <w:r>
          <w:rPr>
            <w:rFonts w:eastAsia="Times New Roman"/>
          </w:rPr>
          <w:lastRenderedPageBreak/>
          <w:t xml:space="preserve">Change the </w:t>
        </w:r>
        <w:r w:rsidRPr="004A3DDA">
          <w:rPr>
            <w:rFonts w:eastAsia="Times New Roman"/>
            <w:b/>
            <w:color w:val="1F497D" w:themeColor="text2"/>
          </w:rPr>
          <w:t>Name of job entry</w:t>
        </w:r>
        <w:r>
          <w:rPr>
            <w:rFonts w:eastAsia="Times New Roman"/>
          </w:rPr>
          <w:t xml:space="preserve"> to </w:t>
        </w:r>
        <w:r w:rsidRPr="004A3DDA">
          <w:rPr>
            <w:rStyle w:val="PenCodeblockBodyChar"/>
          </w:rPr>
          <w:t>Build Model – c360</w:t>
        </w:r>
        <w:r>
          <w:rPr>
            <w:rStyle w:val="PenCodeblockBodyChar"/>
          </w:rPr>
          <w:t>.</w:t>
        </w:r>
      </w:ins>
    </w:p>
    <w:p w:rsidR="00084791" w:rsidRPr="004A3DDA" w:rsidRDefault="00084791" w:rsidP="00084791">
      <w:pPr>
        <w:pStyle w:val="PenNumbered"/>
        <w:ind w:left="450" w:hanging="450"/>
        <w:rPr>
          <w:ins w:id="1059" w:author="Will Grasmick" w:date="2016-02-25T18:36:00Z"/>
          <w:rStyle w:val="PenCodeblockBodyChar"/>
          <w:rFonts w:ascii="Open Sans" w:eastAsia="Times New Roman" w:hAnsi="Open Sans" w:cs="Arial Narrow"/>
        </w:rPr>
      </w:pPr>
      <w:ins w:id="1060" w:author="Will Grasmick" w:date="2016-02-25T18:36:00Z">
        <w:r>
          <w:rPr>
            <w:rFonts w:eastAsia="Times New Roman"/>
          </w:rPr>
          <w:t xml:space="preserve">From </w:t>
        </w:r>
        <w:r w:rsidRPr="004A3DDA">
          <w:rPr>
            <w:rFonts w:eastAsia="Times New Roman"/>
            <w:b/>
            <w:color w:val="1F497D" w:themeColor="text2"/>
          </w:rPr>
          <w:t>Output Step</w:t>
        </w:r>
        <w:r>
          <w:rPr>
            <w:rFonts w:eastAsia="Times New Roman"/>
          </w:rPr>
          <w:t xml:space="preserve"> select </w:t>
        </w:r>
        <w:r w:rsidRPr="004A3DDA">
          <w:rPr>
            <w:rStyle w:val="PenCodeblockBodyChar"/>
          </w:rPr>
          <w:t>Output – Customer 360</w:t>
        </w:r>
        <w:r>
          <w:rPr>
            <w:rStyle w:val="PenCodeblockBodyChar"/>
          </w:rPr>
          <w:t>.</w:t>
        </w:r>
      </w:ins>
    </w:p>
    <w:p w:rsidR="00084791" w:rsidRPr="00436438" w:rsidRDefault="00084791" w:rsidP="00084791">
      <w:pPr>
        <w:pStyle w:val="PenNumbered"/>
        <w:ind w:left="450" w:hanging="450"/>
        <w:rPr>
          <w:ins w:id="1061" w:author="Will Grasmick" w:date="2016-02-25T18:36:00Z"/>
          <w:rStyle w:val="PenCodeblockBodyChar"/>
          <w:rFonts w:ascii="Open Sans" w:eastAsia="Times New Roman" w:hAnsi="Open Sans" w:cs="Arial Narrow"/>
        </w:rPr>
      </w:pPr>
      <w:ins w:id="1062" w:author="Will Grasmick" w:date="2016-02-25T18:36:00Z">
        <w:r>
          <w:rPr>
            <w:rFonts w:eastAsia="Times New Roman"/>
          </w:rPr>
          <w:t xml:space="preserve">In </w:t>
        </w:r>
        <w:r w:rsidRPr="00436438">
          <w:rPr>
            <w:rFonts w:eastAsia="Times New Roman"/>
            <w:b/>
            <w:color w:val="1F497D" w:themeColor="text2"/>
          </w:rPr>
          <w:t>Model Name</w:t>
        </w:r>
        <w:r>
          <w:rPr>
            <w:rFonts w:eastAsia="Times New Roman"/>
          </w:rPr>
          <w:t xml:space="preserve"> enter </w:t>
        </w:r>
        <w:r w:rsidRPr="00436438">
          <w:rPr>
            <w:rStyle w:val="PenCodeblockBodyChar"/>
          </w:rPr>
          <w:t>c</w:t>
        </w:r>
        <w:r>
          <w:rPr>
            <w:rStyle w:val="PenCodeblockBodyChar"/>
          </w:rPr>
          <w:t>ustomer</w:t>
        </w:r>
        <w:r w:rsidRPr="00436438">
          <w:rPr>
            <w:rStyle w:val="PenCodeblockBodyChar"/>
          </w:rPr>
          <w:t>360</w:t>
        </w:r>
        <w:r>
          <w:rPr>
            <w:rStyle w:val="PenCodeblockBodyChar"/>
          </w:rPr>
          <w:t xml:space="preserve">. </w:t>
        </w:r>
        <w:r w:rsidRPr="00436438">
          <w:rPr>
            <w:rFonts w:eastAsia="Times New Roman"/>
          </w:rPr>
          <w:t>Your step should match the image</w:t>
        </w:r>
      </w:ins>
      <w:r>
        <w:rPr>
          <w:rFonts w:eastAsia="Times New Roman"/>
        </w:rPr>
        <w:t xml:space="preserve"> below</w:t>
      </w:r>
      <w:ins w:id="1063" w:author="Will Grasmick" w:date="2016-02-25T18:36:00Z">
        <w:r>
          <w:rPr>
            <w:rStyle w:val="PenCodeblockBodyChar"/>
          </w:rPr>
          <w:t>:</w:t>
        </w:r>
        <w:r w:rsidRPr="00921E8C">
          <w:rPr>
            <w:noProof/>
          </w:rPr>
          <w:t xml:space="preserve"> </w:t>
        </w:r>
        <w:r>
          <w:rPr>
            <w:noProof/>
          </w:rPr>
          <w:drawing>
            <wp:inline distT="0" distB="0" distL="0" distR="0" wp14:anchorId="6E182BB4" wp14:editId="30517BBF">
              <wp:extent cx="2232561" cy="2289408"/>
              <wp:effectExtent l="19050" t="19050" r="15875" b="158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3930" cy="2301066"/>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1064" w:author="Will Grasmick" w:date="2016-02-25T18:36:00Z"/>
          <w:rFonts w:eastAsia="Times New Roman"/>
        </w:rPr>
      </w:pPr>
      <w:ins w:id="1065" w:author="Will Grasmick" w:date="2016-02-25T18:36:00Z">
        <w:r>
          <w:rPr>
            <w:rFonts w:eastAsia="Times New Roman"/>
          </w:rPr>
          <w:t xml:space="preserve">Click </w:t>
        </w:r>
        <w:r w:rsidRPr="00436438">
          <w:rPr>
            <w:rFonts w:eastAsia="Times New Roman"/>
            <w:b/>
            <w:color w:val="1F497D" w:themeColor="text2"/>
          </w:rPr>
          <w:t>OK</w:t>
        </w:r>
        <w:r>
          <w:rPr>
            <w:rFonts w:eastAsia="Times New Roman"/>
          </w:rPr>
          <w:t xml:space="preserve"> to exit.</w:t>
        </w:r>
      </w:ins>
    </w:p>
    <w:p w:rsidR="00084791" w:rsidRDefault="00084791" w:rsidP="00084791">
      <w:pPr>
        <w:pStyle w:val="PenNumbered"/>
        <w:ind w:left="450" w:hanging="450"/>
        <w:rPr>
          <w:ins w:id="1066" w:author="Will Grasmick" w:date="2016-02-25T18:36:00Z"/>
          <w:rFonts w:eastAsia="Times New Roman"/>
        </w:rPr>
      </w:pPr>
      <w:ins w:id="1067" w:author="Will Grasmick" w:date="2016-02-25T18:36:00Z">
        <w:r>
          <w:rPr>
            <w:rFonts w:eastAsia="Times New Roman"/>
          </w:rPr>
          <w:t xml:space="preserve">Double-click the </w:t>
        </w:r>
        <w:r>
          <w:rPr>
            <w:rFonts w:eastAsia="Times New Roman"/>
            <w:b/>
            <w:color w:val="1F497D" w:themeColor="text2"/>
          </w:rPr>
          <w:t>Publish Model</w:t>
        </w:r>
        <w:r>
          <w:rPr>
            <w:rFonts w:eastAsia="Times New Roman"/>
          </w:rPr>
          <w:t xml:space="preserve"> job step to edit the job entry details.</w:t>
        </w:r>
      </w:ins>
    </w:p>
    <w:p w:rsidR="00084791" w:rsidRDefault="00084791" w:rsidP="00084791">
      <w:pPr>
        <w:pStyle w:val="PenNumbered"/>
        <w:ind w:left="450" w:hanging="450"/>
        <w:rPr>
          <w:ins w:id="1068" w:author="Will Grasmick" w:date="2016-02-25T18:36:00Z"/>
          <w:rFonts w:eastAsia="Times New Roman"/>
        </w:rPr>
      </w:pPr>
      <w:ins w:id="1069" w:author="Will Grasmick" w:date="2016-02-25T18:36:00Z">
        <w:r>
          <w:rPr>
            <w:rFonts w:eastAsia="Times New Roman"/>
          </w:rPr>
          <w:t xml:space="preserve">Change the </w:t>
        </w:r>
        <w:r w:rsidRPr="00436438">
          <w:rPr>
            <w:rFonts w:eastAsia="Times New Roman"/>
            <w:b/>
            <w:color w:val="1F497D" w:themeColor="text2"/>
          </w:rPr>
          <w:t>Entry name</w:t>
        </w:r>
        <w:r>
          <w:rPr>
            <w:rFonts w:eastAsia="Times New Roman"/>
          </w:rPr>
          <w:t xml:space="preserve"> to </w:t>
        </w:r>
        <w:r w:rsidRPr="00436438">
          <w:rPr>
            <w:rStyle w:val="PenCodeblockBodyChar"/>
          </w:rPr>
          <w:t>Publish – c360</w:t>
        </w:r>
      </w:ins>
    </w:p>
    <w:p w:rsidR="00084791" w:rsidRPr="00436438" w:rsidRDefault="00084791" w:rsidP="00084791">
      <w:pPr>
        <w:pStyle w:val="PenNumbered"/>
        <w:ind w:left="450" w:hanging="450"/>
        <w:rPr>
          <w:ins w:id="1070" w:author="Will Grasmick" w:date="2016-02-25T18:36:00Z"/>
          <w:rStyle w:val="PenCodeblockBodyChar"/>
          <w:rFonts w:ascii="Open Sans" w:eastAsia="Times New Roman" w:hAnsi="Open Sans" w:cs="Arial Narrow"/>
        </w:rPr>
      </w:pPr>
      <w:ins w:id="1071" w:author="Will Grasmick" w:date="2016-02-25T18:36:00Z">
        <w:r>
          <w:rPr>
            <w:rFonts w:eastAsia="Times New Roman"/>
          </w:rPr>
          <w:t xml:space="preserve">In </w:t>
        </w:r>
        <w:r w:rsidRPr="00436438">
          <w:rPr>
            <w:rFonts w:eastAsia="Times New Roman"/>
            <w:b/>
            <w:color w:val="1F497D" w:themeColor="text2"/>
          </w:rPr>
          <w:t>URL</w:t>
        </w:r>
        <w:r>
          <w:rPr>
            <w:rFonts w:eastAsia="Times New Roman"/>
          </w:rPr>
          <w:t xml:space="preserve">, enter </w:t>
        </w:r>
        <w:r>
          <w:rPr>
            <w:rStyle w:val="PenCodeblockBodyChar"/>
          </w:rPr>
          <w:fldChar w:fldCharType="begin"/>
        </w:r>
        <w:r>
          <w:rPr>
            <w:rStyle w:val="PenCodeblockBodyChar"/>
          </w:rPr>
          <w:instrText xml:space="preserve"> HYPERLINK "</w:instrText>
        </w:r>
        <w:r w:rsidRPr="00436438">
          <w:rPr>
            <w:rStyle w:val="PenCodeblockBodyChar"/>
          </w:rPr>
          <w:instrText>http://localhost:${CURRENT_PENTAHO_BA_PORT}/pentaho/</w:instrText>
        </w:r>
        <w:r>
          <w:rPr>
            <w:rStyle w:val="PenCodeblockBodyChar"/>
          </w:rPr>
          <w:instrText xml:space="preserve">" </w:instrText>
        </w:r>
        <w:r>
          <w:rPr>
            <w:rStyle w:val="PenCodeblockBodyChar"/>
          </w:rPr>
          <w:fldChar w:fldCharType="separate"/>
        </w:r>
        <w:r w:rsidRPr="00436438">
          <w:rPr>
            <w:rStyle w:val="Hyperlink"/>
            <w:rFonts w:ascii="Courier New" w:eastAsia="Courier New" w:hAnsi="Courier New" w:cs="Courier New"/>
          </w:rPr>
          <w:t>http://localhost:${CURRENT_PENTAHO_BA_PORT}/pentaho/</w:t>
        </w:r>
        <w:r>
          <w:rPr>
            <w:rStyle w:val="PenCodeblockBodyChar"/>
          </w:rPr>
          <w:fldChar w:fldCharType="end"/>
        </w:r>
      </w:ins>
    </w:p>
    <w:p w:rsidR="00084791" w:rsidRDefault="00084791" w:rsidP="00000791">
      <w:pPr>
        <w:pStyle w:val="PenNumbered"/>
        <w:ind w:left="450" w:hanging="450"/>
        <w:rPr>
          <w:rFonts w:eastAsia="Times New Roman"/>
        </w:rPr>
      </w:pPr>
      <w:ins w:id="1072" w:author="Will Grasmick" w:date="2016-02-25T18:36:00Z">
        <w:r>
          <w:rPr>
            <w:rFonts w:eastAsia="Times New Roman"/>
          </w:rPr>
          <w:t xml:space="preserve">For </w:t>
        </w:r>
        <w:r w:rsidRPr="00436438">
          <w:rPr>
            <w:rFonts w:eastAsia="Times New Roman"/>
            <w:b/>
            <w:color w:val="1F497D" w:themeColor="text2"/>
          </w:rPr>
          <w:t>User Name</w:t>
        </w:r>
        <w:r>
          <w:rPr>
            <w:rFonts w:eastAsia="Times New Roman"/>
          </w:rPr>
          <w:t xml:space="preserve"> </w:t>
        </w:r>
      </w:ins>
      <w:r w:rsidR="00000791">
        <w:rPr>
          <w:rFonts w:eastAsia="Times New Roman"/>
        </w:rPr>
        <w:t xml:space="preserve">and </w:t>
      </w:r>
      <w:r w:rsidR="00000791" w:rsidRPr="00000791">
        <w:rPr>
          <w:rFonts w:eastAsia="Times New Roman"/>
          <w:b/>
          <w:color w:val="1F497D" w:themeColor="text2"/>
        </w:rPr>
        <w:t>Password</w:t>
      </w:r>
    </w:p>
    <w:p w:rsidR="00000791" w:rsidRDefault="00000791" w:rsidP="00000791">
      <w:pPr>
        <w:pStyle w:val="PenNumbered"/>
        <w:numPr>
          <w:ilvl w:val="0"/>
          <w:numId w:val="0"/>
        </w:numPr>
        <w:ind w:left="450"/>
      </w:pPr>
      <w:r>
        <w:t xml:space="preserve">See Pentaho User </w:t>
      </w:r>
      <w:r w:rsidR="009824B8">
        <w:t>Console c</w:t>
      </w:r>
      <w:r>
        <w:t>redentials section in the document on the Desktop in the Docs folder:</w:t>
      </w:r>
    </w:p>
    <w:p w:rsidR="00000791" w:rsidRDefault="00000791" w:rsidP="00000791">
      <w:pPr>
        <w:pStyle w:val="PenNumbered"/>
        <w:numPr>
          <w:ilvl w:val="1"/>
          <w:numId w:val="3"/>
        </w:numPr>
      </w:pPr>
      <w:proofErr w:type="spellStart"/>
      <w:r w:rsidRPr="00E86E3B">
        <w:rPr>
          <w:u w:val="single"/>
        </w:rPr>
        <w:t>hds</w:t>
      </w:r>
      <w:proofErr w:type="spellEnd"/>
      <w:r w:rsidRPr="00E86E3B">
        <w:rPr>
          <w:u w:val="single"/>
        </w:rPr>
        <w:t xml:space="preserve"> - BDI Workshop Credentials.pdf</w:t>
      </w:r>
    </w:p>
    <w:p w:rsidR="00000791" w:rsidRDefault="00000791" w:rsidP="00000791">
      <w:pPr>
        <w:pStyle w:val="PenBulleted1"/>
        <w:numPr>
          <w:ilvl w:val="0"/>
          <w:numId w:val="0"/>
        </w:numPr>
        <w:ind w:left="288"/>
      </w:pPr>
      <w:r>
        <w:tab/>
        <w:t>-</w:t>
      </w:r>
      <w:proofErr w:type="gramStart"/>
      <w:r>
        <w:t>or</w:t>
      </w:r>
      <w:proofErr w:type="gramEnd"/>
      <w:r>
        <w:t>-</w:t>
      </w:r>
    </w:p>
    <w:p w:rsidR="00000791" w:rsidRDefault="00000791" w:rsidP="00000791">
      <w:pPr>
        <w:pStyle w:val="PenBulleted1"/>
        <w:numPr>
          <w:ilvl w:val="1"/>
          <w:numId w:val="3"/>
        </w:numPr>
      </w:pPr>
      <w:proofErr w:type="spellStart"/>
      <w:r w:rsidRPr="000D2129">
        <w:rPr>
          <w:u w:val="single"/>
        </w:rPr>
        <w:t>bdiw</w:t>
      </w:r>
      <w:proofErr w:type="spellEnd"/>
      <w:r w:rsidRPr="000D2129">
        <w:rPr>
          <w:u w:val="single"/>
        </w:rPr>
        <w:t xml:space="preserve"> </w:t>
      </w:r>
      <w:r>
        <w:rPr>
          <w:u w:val="single"/>
        </w:rPr>
        <w:t>-</w:t>
      </w:r>
      <w:r w:rsidRPr="000D2129">
        <w:rPr>
          <w:u w:val="single"/>
        </w:rPr>
        <w:t xml:space="preserve"> BDI</w:t>
      </w:r>
      <w:r>
        <w:rPr>
          <w:u w:val="single"/>
        </w:rPr>
        <w:t xml:space="preserve"> </w:t>
      </w:r>
      <w:r w:rsidRPr="000D2129">
        <w:rPr>
          <w:u w:val="single"/>
        </w:rPr>
        <w:t>W</w:t>
      </w:r>
      <w:r>
        <w:rPr>
          <w:u w:val="single"/>
        </w:rPr>
        <w:t>orkshop</w:t>
      </w:r>
      <w:r w:rsidRPr="000D2129">
        <w:rPr>
          <w:u w:val="single"/>
        </w:rPr>
        <w:t xml:space="preserve"> Credentials.pdf</w:t>
      </w:r>
    </w:p>
    <w:p w:rsidR="00084791" w:rsidRDefault="00084791" w:rsidP="00084791">
      <w:pPr>
        <w:pStyle w:val="PenNumbered"/>
        <w:ind w:left="450" w:hanging="450"/>
        <w:rPr>
          <w:ins w:id="1073" w:author="Will Grasmick" w:date="2016-02-25T18:36:00Z"/>
          <w:rFonts w:eastAsia="Times New Roman"/>
        </w:rPr>
      </w:pPr>
      <w:ins w:id="1074" w:author="Will Grasmick" w:date="2016-02-25T18:36:00Z">
        <w:r w:rsidRPr="004E50AA">
          <w:rPr>
            <w:rFonts w:eastAsia="Times New Roman"/>
          </w:rPr>
          <w:t>Your step should match the image</w:t>
        </w:r>
      </w:ins>
      <w:r w:rsidR="00FD5B4A">
        <w:rPr>
          <w:rFonts w:eastAsia="Times New Roman"/>
        </w:rPr>
        <w:t xml:space="preserve"> below</w:t>
      </w:r>
      <w:ins w:id="1075" w:author="Will Grasmick" w:date="2016-02-25T18:36:00Z">
        <w:r>
          <w:rPr>
            <w:rFonts w:eastAsia="Times New Roman"/>
          </w:rPr>
          <w:t>:</w:t>
        </w:r>
      </w:ins>
    </w:p>
    <w:p w:rsidR="00084791" w:rsidRPr="00436438" w:rsidRDefault="00084791" w:rsidP="00084791">
      <w:pPr>
        <w:pStyle w:val="PenNumbered"/>
        <w:numPr>
          <w:ilvl w:val="0"/>
          <w:numId w:val="0"/>
        </w:numPr>
        <w:ind w:left="450"/>
        <w:rPr>
          <w:ins w:id="1076" w:author="Will Grasmick" w:date="2016-02-25T18:36:00Z"/>
          <w:rFonts w:eastAsia="Times New Roman"/>
        </w:rPr>
      </w:pPr>
      <w:ins w:id="1077" w:author="Will Grasmick" w:date="2016-02-25T18:36:00Z">
        <w:r w:rsidRPr="0088084B">
          <w:rPr>
            <w:noProof/>
          </w:rPr>
          <w:t xml:space="preserve"> </w:t>
        </w:r>
        <w:r>
          <w:rPr>
            <w:noProof/>
          </w:rPr>
          <w:drawing>
            <wp:inline distT="0" distB="0" distL="0" distR="0" wp14:anchorId="410522D5" wp14:editId="7D16140D">
              <wp:extent cx="1754073" cy="2606634"/>
              <wp:effectExtent l="19050" t="19050" r="17780"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3752" cy="2650739"/>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1078" w:author="Will Grasmick" w:date="2016-02-25T18:36:00Z"/>
        </w:rPr>
      </w:pPr>
      <w:ins w:id="1079" w:author="Will Grasmick" w:date="2016-02-25T18:36:00Z">
        <w:r>
          <w:lastRenderedPageBreak/>
          <w:t xml:space="preserve">Click </w:t>
        </w:r>
        <w:r w:rsidRPr="00527C85">
          <w:rPr>
            <w:rStyle w:val="PenScreenTextChar"/>
          </w:rPr>
          <w:t>OK</w:t>
        </w:r>
        <w:r>
          <w:t xml:space="preserve"> to return to the job canvas.  Your job should match the following screenshot:</w:t>
        </w:r>
        <w:r w:rsidRPr="00856FA3">
          <w:rPr>
            <w:noProof/>
          </w:rPr>
          <w:t xml:space="preserve"> </w:t>
        </w:r>
        <w:r>
          <w:rPr>
            <w:noProof/>
          </w:rPr>
          <w:drawing>
            <wp:inline distT="0" distB="0" distL="0" distR="0" wp14:anchorId="530C2C49" wp14:editId="150BC636">
              <wp:extent cx="5943600" cy="197104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71040"/>
                      </a:xfrm>
                      <a:prstGeom prst="rect">
                        <a:avLst/>
                      </a:prstGeom>
                      <a:ln>
                        <a:solidFill>
                          <a:schemeClr val="accent1"/>
                        </a:solidFill>
                      </a:ln>
                    </pic:spPr>
                  </pic:pic>
                </a:graphicData>
              </a:graphic>
            </wp:inline>
          </w:drawing>
        </w:r>
      </w:ins>
    </w:p>
    <w:p w:rsidR="00084791" w:rsidRDefault="00084791" w:rsidP="00084791">
      <w:pPr>
        <w:pStyle w:val="PenNumbered"/>
        <w:numPr>
          <w:ilvl w:val="0"/>
          <w:numId w:val="0"/>
        </w:numPr>
        <w:rPr>
          <w:ins w:id="1080" w:author="Will Grasmick" w:date="2016-02-25T18:36:00Z"/>
        </w:rPr>
      </w:pPr>
    </w:p>
    <w:p w:rsidR="00084791" w:rsidRDefault="00084791" w:rsidP="00084791">
      <w:pPr>
        <w:pStyle w:val="PenNumbered"/>
        <w:ind w:left="450" w:hanging="450"/>
        <w:rPr>
          <w:ins w:id="1081" w:author="Will Grasmick" w:date="2016-02-25T18:36:00Z"/>
        </w:rPr>
      </w:pPr>
      <w:ins w:id="1082" w:author="Will Grasmick" w:date="2016-02-25T18:36:00Z">
        <w:r>
          <w:t>Use your mouse to lasso-select all five job steps and then right-click any step.</w:t>
        </w:r>
      </w:ins>
    </w:p>
    <w:p w:rsidR="00084791" w:rsidRDefault="00084791" w:rsidP="00084791">
      <w:pPr>
        <w:pStyle w:val="PenNumbered"/>
        <w:ind w:left="450" w:hanging="450"/>
        <w:rPr>
          <w:ins w:id="1083" w:author="Will Grasmick" w:date="2016-02-25T18:36:00Z"/>
        </w:rPr>
      </w:pPr>
      <w:ins w:id="1084" w:author="Will Grasmick" w:date="2016-02-25T18:36:00Z">
        <w:r>
          <w:t xml:space="preserve">From the right-click menu select </w:t>
        </w:r>
        <w:r w:rsidRPr="00527C85">
          <w:rPr>
            <w:rStyle w:val="PenScreenTextChar"/>
          </w:rPr>
          <w:t>Align / Distribute</w:t>
        </w:r>
        <w:r>
          <w:t xml:space="preserve"> and then </w:t>
        </w:r>
        <w:proofErr w:type="gramStart"/>
        <w:r w:rsidRPr="00527C85">
          <w:rPr>
            <w:rStyle w:val="PenScreenTextChar"/>
          </w:rPr>
          <w:t>Snap</w:t>
        </w:r>
        <w:proofErr w:type="gramEnd"/>
        <w:r w:rsidRPr="00527C85">
          <w:rPr>
            <w:rStyle w:val="PenScreenTextChar"/>
          </w:rPr>
          <w:t xml:space="preserve"> to grid</w:t>
        </w:r>
        <w:r>
          <w:t>.</w:t>
        </w:r>
      </w:ins>
    </w:p>
    <w:p w:rsidR="00084791" w:rsidRDefault="00084791" w:rsidP="00084791">
      <w:pPr>
        <w:pStyle w:val="PenNumbered"/>
        <w:ind w:left="450" w:hanging="450"/>
        <w:rPr>
          <w:ins w:id="1085" w:author="Will Grasmick" w:date="2016-02-25T18:36:00Z"/>
        </w:rPr>
      </w:pPr>
      <w:ins w:id="1086" w:author="Will Grasmick" w:date="2016-02-25T18:36:00Z">
        <w:r>
          <w:t>Click the save icon in the toolbar to save your new job as</w:t>
        </w:r>
      </w:ins>
      <w:r w:rsidR="00FC24FA">
        <w:t xml:space="preserve"> </w:t>
      </w:r>
      <w:r w:rsidR="00FC24FA" w:rsidRPr="00FC24FA">
        <w:rPr>
          <w:rStyle w:val="PenCodeLine"/>
        </w:rPr>
        <w:t>j_load_customer360.kjb</w:t>
      </w:r>
      <w:ins w:id="1087" w:author="Will Grasmick" w:date="2016-02-25T18:36:00Z">
        <w:r>
          <w:t xml:space="preserve"> in the following directory: </w:t>
        </w:r>
      </w:ins>
      <w:r w:rsidR="00F9132D">
        <w:rPr>
          <w:rStyle w:val="PenCodeLine"/>
        </w:rPr>
        <w:t>/pentaho/shared_content</w:t>
      </w:r>
      <w:ins w:id="1088" w:author="Will Grasmick" w:date="2016-02-25T18:36:00Z">
        <w:r w:rsidRPr="00C0596A">
          <w:rPr>
            <w:rStyle w:val="PenCodeLine"/>
          </w:rPr>
          <w:t>/WorkshopTraining/student_files/</w:t>
        </w:r>
      </w:ins>
      <w:r w:rsidR="00E54ECE">
        <w:rPr>
          <w:rStyle w:val="PenCodeLine"/>
        </w:rPr>
        <w:t>03_customer_360_hbase</w:t>
      </w:r>
      <w:ins w:id="1089" w:author="Will Grasmick" w:date="2016-02-25T18:36:00Z">
        <w:r>
          <w:t>.</w:t>
        </w:r>
      </w:ins>
    </w:p>
    <w:p w:rsidR="00084791" w:rsidRDefault="00084791" w:rsidP="00084791">
      <w:pPr>
        <w:pStyle w:val="PenNumbered"/>
        <w:ind w:left="450" w:hanging="450"/>
        <w:rPr>
          <w:ins w:id="1090" w:author="Will Grasmick" w:date="2016-02-25T18:36:00Z"/>
        </w:rPr>
      </w:pPr>
      <w:ins w:id="1091" w:author="Will Grasmick" w:date="2016-02-25T18:36:00Z">
        <w:r>
          <w:t xml:space="preserve">Run your job by either clicking </w:t>
        </w:r>
        <w:r>
          <w:rPr>
            <w:noProof/>
          </w:rPr>
          <w:drawing>
            <wp:inline distT="0" distB="0" distL="0" distR="0" wp14:anchorId="7FBFC959" wp14:editId="7B9C6353">
              <wp:extent cx="162684" cy="157261"/>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0" cy="168490"/>
                      </a:xfrm>
                      <a:prstGeom prst="rect">
                        <a:avLst/>
                      </a:prstGeom>
                    </pic:spPr>
                  </pic:pic>
                </a:graphicData>
              </a:graphic>
            </wp:inline>
          </w:drawing>
        </w:r>
        <w:r>
          <w:t xml:space="preserve"> or choosing </w:t>
        </w:r>
        <w:r w:rsidRPr="00527C85">
          <w:rPr>
            <w:rStyle w:val="PenScreenTextChar"/>
          </w:rPr>
          <w:t>Action</w:t>
        </w:r>
        <w:r>
          <w:t xml:space="preserve"> | </w:t>
        </w:r>
        <w:r w:rsidRPr="00527C85">
          <w:rPr>
            <w:rStyle w:val="PenScreenTextChar"/>
          </w:rPr>
          <w:t>Run</w:t>
        </w:r>
        <w:r>
          <w:t xml:space="preserve"> from the main menu.  When the job completes without errors, green check marks will appear on each job step.</w:t>
        </w:r>
      </w:ins>
    </w:p>
    <w:p w:rsidR="00084791" w:rsidRDefault="00084791" w:rsidP="00084791">
      <w:pPr>
        <w:pStyle w:val="PenNumbered"/>
        <w:numPr>
          <w:ilvl w:val="0"/>
          <w:numId w:val="0"/>
        </w:numPr>
        <w:rPr>
          <w:ins w:id="1092" w:author="Will Grasmick" w:date="2016-02-25T18:36:00Z"/>
        </w:rPr>
      </w:pPr>
    </w:p>
    <w:p w:rsidR="00084791" w:rsidRDefault="00084791" w:rsidP="00084791">
      <w:pPr>
        <w:pStyle w:val="PenHeading2"/>
        <w:rPr>
          <w:ins w:id="1093" w:author="Will Grasmick" w:date="2016-02-25T18:36:00Z"/>
        </w:rPr>
      </w:pPr>
      <w:bookmarkStart w:id="1094" w:name="_Toc448237720"/>
      <w:ins w:id="1095" w:author="Will Grasmick" w:date="2016-02-25T18:36:00Z">
        <w:r>
          <w:t>Part 2: Visualize Data with</w:t>
        </w:r>
        <w:r w:rsidRPr="000B093E">
          <w:t xml:space="preserve"> Analyzer</w:t>
        </w:r>
        <w:bookmarkEnd w:id="1094"/>
      </w:ins>
    </w:p>
    <w:p w:rsidR="00084791" w:rsidRPr="00437849" w:rsidRDefault="00084791" w:rsidP="00084791">
      <w:pPr>
        <w:pStyle w:val="PenBody"/>
        <w:rPr>
          <w:ins w:id="1096" w:author="Will Grasmick" w:date="2016-02-25T18:36:00Z"/>
        </w:rPr>
      </w:pPr>
      <w:ins w:id="1097" w:author="Will Grasmick" w:date="2016-02-25T18:36:00Z">
        <w:r w:rsidRPr="00437849">
          <w:t xml:space="preserve">You now have a </w:t>
        </w:r>
        <w:r w:rsidRPr="00437849">
          <w:rPr>
            <w:rStyle w:val="PenCodeLine"/>
          </w:rPr>
          <w:t>customer360</w:t>
        </w:r>
        <w:r w:rsidRPr="00437849">
          <w:t xml:space="preserve"> collection </w:t>
        </w:r>
        <w:r>
          <w:t>containing</w:t>
        </w:r>
        <w:r w:rsidRPr="00437849">
          <w:t xml:space="preserve"> customer master data, point-of-sale transactions, and website clickstream event data.  Pentaho Analyzer provides</w:t>
        </w:r>
        <w:r>
          <w:t xml:space="preserve"> </w:t>
        </w:r>
        <w:r w:rsidRPr="00437849">
          <w:t xml:space="preserve">analysis </w:t>
        </w:r>
        <w:r>
          <w:t>using the blended HBase data</w:t>
        </w:r>
        <w:r w:rsidRPr="00437849">
          <w:t xml:space="preserve">.  The following exercises use Analyzer </w:t>
        </w:r>
        <w:r>
          <w:t>for HBase to analyze</w:t>
        </w:r>
        <w:r w:rsidRPr="00437849">
          <w:t xml:space="preserve"> and visualize the data in the </w:t>
        </w:r>
        <w:r w:rsidRPr="00437849">
          <w:rPr>
            <w:rStyle w:val="PenCodeLine"/>
          </w:rPr>
          <w:t>customer360</w:t>
        </w:r>
        <w:r w:rsidRPr="00437849">
          <w:t xml:space="preserve"> collection.</w:t>
        </w:r>
        <w:r>
          <w:t xml:space="preserve"> </w:t>
        </w:r>
      </w:ins>
    </w:p>
    <w:p w:rsidR="00084791" w:rsidRPr="0049125F" w:rsidRDefault="00084791" w:rsidP="00084791">
      <w:pPr>
        <w:pStyle w:val="PenHeading5"/>
        <w:rPr>
          <w:ins w:id="1098" w:author="Will Grasmick" w:date="2016-02-25T18:36:00Z"/>
        </w:rPr>
      </w:pPr>
      <w:ins w:id="1099" w:author="Will Grasmick" w:date="2016-02-25T18:36:00Z">
        <w:r>
          <w:t>Analyzer</w:t>
        </w:r>
        <w:r w:rsidRPr="0049125F">
          <w:t xml:space="preserve"> Exercise 1: Create a scatterplot visualization</w:t>
        </w:r>
      </w:ins>
    </w:p>
    <w:p w:rsidR="00084791" w:rsidRDefault="00084791" w:rsidP="00084791">
      <w:pPr>
        <w:pStyle w:val="PenBody"/>
        <w:rPr>
          <w:ins w:id="1100" w:author="Will Grasmick" w:date="2016-02-25T18:36:00Z"/>
          <w:lang w:val="en-GB"/>
        </w:rPr>
      </w:pPr>
      <w:ins w:id="1101" w:author="Will Grasmick" w:date="2016-02-25T18:36:00Z">
        <w:r>
          <w:rPr>
            <w:lang w:val="en-GB"/>
          </w:rPr>
          <w:t xml:space="preserve">This exercise has you create a scatterplot displaying individual products across two measures and then </w:t>
        </w:r>
        <w:proofErr w:type="spellStart"/>
        <w:r>
          <w:rPr>
            <w:lang w:val="en-GB"/>
          </w:rPr>
          <w:t>color</w:t>
        </w:r>
        <w:proofErr w:type="spellEnd"/>
        <w:r>
          <w:rPr>
            <w:lang w:val="en-GB"/>
          </w:rPr>
          <w:t xml:space="preserve"> each point in the scatterplot by the newly calculated field, </w:t>
        </w:r>
        <w:proofErr w:type="spellStart"/>
        <w:r w:rsidRPr="00E20BA9">
          <w:rPr>
            <w:rStyle w:val="PenCodeLine"/>
          </w:rPr>
          <w:t>Profit_range</w:t>
        </w:r>
        <w:proofErr w:type="spellEnd"/>
        <w:r>
          <w:rPr>
            <w:lang w:val="en-GB"/>
          </w:rPr>
          <w:t>.</w:t>
        </w:r>
      </w:ins>
    </w:p>
    <w:p w:rsidR="00084791" w:rsidRDefault="00084791" w:rsidP="00084791">
      <w:pPr>
        <w:pStyle w:val="PenNoteNumbered"/>
        <w:rPr>
          <w:ins w:id="1102" w:author="Will Grasmick" w:date="2016-02-25T18:36:00Z"/>
        </w:rPr>
      </w:pPr>
      <w:ins w:id="1103" w:author="Will Grasmick" w:date="2016-02-25T18:36:00Z">
        <w:r>
          <w:t xml:space="preserve">Note: The BA server should already be started from the previous exercises, but if you need to start it, execute the following script:  </w:t>
        </w:r>
        <w:r w:rsidRPr="00DD36D4">
          <w:rPr>
            <w:rFonts w:ascii="Courier New" w:hAnsi="Courier New" w:cs="Courier New"/>
          </w:rPr>
          <w:t>/pentaho/</w:t>
        </w:r>
      </w:ins>
      <w:r>
        <w:rPr>
          <w:rFonts w:ascii="Courier New" w:hAnsi="Courier New" w:cs="Courier New"/>
        </w:rPr>
        <w:t>current_version/</w:t>
      </w:r>
      <w:ins w:id="1104" w:author="Will Grasmick" w:date="2016-02-25T18:36:00Z">
        <w:r w:rsidRPr="00DD36D4">
          <w:rPr>
            <w:rFonts w:ascii="Courier New" w:hAnsi="Courier New" w:cs="Courier New"/>
          </w:rPr>
          <w:t>ctlscript.sh start</w:t>
        </w:r>
        <w:r>
          <w:t>.</w:t>
        </w:r>
      </w:ins>
    </w:p>
    <w:p w:rsidR="00084791" w:rsidRDefault="00084791" w:rsidP="00084791">
      <w:pPr>
        <w:pStyle w:val="PenNumbered"/>
        <w:numPr>
          <w:ilvl w:val="0"/>
          <w:numId w:val="0"/>
        </w:numPr>
        <w:ind w:left="360"/>
        <w:rPr>
          <w:ins w:id="1105" w:author="Will Grasmick" w:date="2016-02-25T18:36:00Z"/>
        </w:rPr>
      </w:pPr>
    </w:p>
    <w:p w:rsidR="00084791" w:rsidRDefault="00084791" w:rsidP="00084791">
      <w:pPr>
        <w:pStyle w:val="PenNumbered"/>
        <w:numPr>
          <w:ilvl w:val="0"/>
          <w:numId w:val="5"/>
        </w:numPr>
        <w:ind w:left="450" w:hanging="450"/>
        <w:rPr>
          <w:ins w:id="1106" w:author="Will Grasmick" w:date="2016-02-25T18:36:00Z"/>
        </w:rPr>
      </w:pPr>
      <w:ins w:id="1107" w:author="Will Grasmick" w:date="2016-02-25T18:36:00Z">
        <w:r>
          <w:t xml:space="preserve">With your Firefox browser navigate to </w:t>
        </w:r>
        <w:r>
          <w:fldChar w:fldCharType="begin"/>
        </w:r>
        <w:r>
          <w:instrText xml:space="preserve"> HYPERLINK "http://localhost:8080/pentaho/Login" </w:instrText>
        </w:r>
        <w:r>
          <w:fldChar w:fldCharType="separate"/>
        </w:r>
        <w:r w:rsidRPr="00E20BA9">
          <w:rPr>
            <w:rStyle w:val="PenCodeLine"/>
            <w:bCs w:val="0"/>
            <w:color w:val="0070C0"/>
          </w:rPr>
          <w:t>http://localhost:808</w:t>
        </w:r>
      </w:ins>
      <w:r>
        <w:rPr>
          <w:rStyle w:val="PenCodeLine"/>
          <w:bCs w:val="0"/>
          <w:color w:val="0070C0"/>
        </w:rPr>
        <w:t>1</w:t>
      </w:r>
      <w:ins w:id="1108" w:author="Will Grasmick" w:date="2016-02-25T18:36:00Z">
        <w:r w:rsidRPr="00E20BA9">
          <w:rPr>
            <w:rStyle w:val="PenCodeLine"/>
            <w:bCs w:val="0"/>
            <w:color w:val="0070C0"/>
          </w:rPr>
          <w:t>/pentaho/Login</w:t>
        </w:r>
        <w:r>
          <w:rPr>
            <w:rStyle w:val="PenCodeLine"/>
            <w:bCs w:val="0"/>
            <w:color w:val="0070C0"/>
          </w:rPr>
          <w:fldChar w:fldCharType="end"/>
        </w:r>
        <w:r>
          <w:rPr>
            <w:rStyle w:val="PenCodeLine"/>
            <w:bCs w:val="0"/>
            <w:color w:val="0070C0"/>
          </w:rPr>
          <w:t xml:space="preserve"> </w:t>
        </w:r>
        <w:r>
          <w:t>to launch the Pentaho User Console (PUC).</w:t>
        </w:r>
      </w:ins>
    </w:p>
    <w:p w:rsidR="00084791" w:rsidRDefault="00084791" w:rsidP="00084791">
      <w:pPr>
        <w:pStyle w:val="PenNumbered"/>
        <w:numPr>
          <w:ilvl w:val="0"/>
          <w:numId w:val="5"/>
        </w:numPr>
        <w:ind w:left="450" w:hanging="450"/>
      </w:pPr>
      <w:ins w:id="1109" w:author="Will Grasmick" w:date="2016-02-25T18:36:00Z">
        <w:r>
          <w:t>Login to PUC</w:t>
        </w:r>
      </w:ins>
    </w:p>
    <w:p w:rsidR="009824B8" w:rsidRDefault="009824B8" w:rsidP="009824B8">
      <w:pPr>
        <w:pStyle w:val="PenNumbered"/>
        <w:numPr>
          <w:ilvl w:val="0"/>
          <w:numId w:val="0"/>
        </w:numPr>
        <w:ind w:left="450"/>
      </w:pPr>
      <w:r>
        <w:t>See Pentaho User Console credentials section in the document on the Desktop in the Docs folder:</w:t>
      </w:r>
    </w:p>
    <w:p w:rsidR="009824B8" w:rsidRDefault="009824B8" w:rsidP="009824B8">
      <w:pPr>
        <w:pStyle w:val="PenNumbered"/>
        <w:numPr>
          <w:ilvl w:val="1"/>
          <w:numId w:val="5"/>
        </w:numPr>
      </w:pPr>
      <w:proofErr w:type="spellStart"/>
      <w:r w:rsidRPr="00E86E3B">
        <w:rPr>
          <w:u w:val="single"/>
        </w:rPr>
        <w:lastRenderedPageBreak/>
        <w:t>hds</w:t>
      </w:r>
      <w:proofErr w:type="spellEnd"/>
      <w:r w:rsidRPr="00E86E3B">
        <w:rPr>
          <w:u w:val="single"/>
        </w:rPr>
        <w:t xml:space="preserve"> - BDI Workshop Credentials.pdf</w:t>
      </w:r>
    </w:p>
    <w:p w:rsidR="009824B8" w:rsidRDefault="009824B8" w:rsidP="009824B8">
      <w:pPr>
        <w:pStyle w:val="PenBulleted1"/>
        <w:numPr>
          <w:ilvl w:val="0"/>
          <w:numId w:val="0"/>
        </w:numPr>
        <w:ind w:left="288"/>
      </w:pPr>
      <w:r>
        <w:tab/>
        <w:t>-</w:t>
      </w:r>
      <w:proofErr w:type="gramStart"/>
      <w:r>
        <w:t>or</w:t>
      </w:r>
      <w:proofErr w:type="gramEnd"/>
      <w:r>
        <w:t>-</w:t>
      </w:r>
    </w:p>
    <w:p w:rsidR="009824B8" w:rsidRDefault="009824B8" w:rsidP="009824B8">
      <w:pPr>
        <w:pStyle w:val="PenBulleted1"/>
        <w:numPr>
          <w:ilvl w:val="1"/>
          <w:numId w:val="5"/>
        </w:numPr>
      </w:pPr>
      <w:proofErr w:type="spellStart"/>
      <w:r w:rsidRPr="000D2129">
        <w:rPr>
          <w:u w:val="single"/>
        </w:rPr>
        <w:t>bdiw</w:t>
      </w:r>
      <w:proofErr w:type="spellEnd"/>
      <w:r w:rsidRPr="000D2129">
        <w:rPr>
          <w:u w:val="single"/>
        </w:rPr>
        <w:t xml:space="preserve"> </w:t>
      </w:r>
      <w:r>
        <w:rPr>
          <w:u w:val="single"/>
        </w:rPr>
        <w:t>-</w:t>
      </w:r>
      <w:r w:rsidRPr="000D2129">
        <w:rPr>
          <w:u w:val="single"/>
        </w:rPr>
        <w:t xml:space="preserve"> BDI</w:t>
      </w:r>
      <w:r>
        <w:rPr>
          <w:u w:val="single"/>
        </w:rPr>
        <w:t xml:space="preserve"> </w:t>
      </w:r>
      <w:r w:rsidRPr="000D2129">
        <w:rPr>
          <w:u w:val="single"/>
        </w:rPr>
        <w:t>W</w:t>
      </w:r>
      <w:r>
        <w:rPr>
          <w:u w:val="single"/>
        </w:rPr>
        <w:t>orkshop</w:t>
      </w:r>
      <w:r w:rsidRPr="000D2129">
        <w:rPr>
          <w:u w:val="single"/>
        </w:rPr>
        <w:t xml:space="preserve"> Credentials.pdf</w:t>
      </w:r>
    </w:p>
    <w:p w:rsidR="00084791" w:rsidRDefault="00084791" w:rsidP="00084791">
      <w:pPr>
        <w:pStyle w:val="PenNumbered"/>
        <w:numPr>
          <w:ilvl w:val="0"/>
          <w:numId w:val="5"/>
        </w:numPr>
        <w:ind w:left="450" w:hanging="450"/>
        <w:rPr>
          <w:ins w:id="1110" w:author="Will Grasmick" w:date="2016-02-25T18:36:00Z"/>
        </w:rPr>
      </w:pPr>
      <w:ins w:id="1111" w:author="Will Grasmick" w:date="2016-02-25T18:36:00Z">
        <w:r>
          <w:t xml:space="preserve">Click on the </w:t>
        </w:r>
        <w:r w:rsidRPr="001E2574">
          <w:rPr>
            <w:b/>
            <w:color w:val="1F497D" w:themeColor="text2"/>
          </w:rPr>
          <w:t>Create New | Analysis Report</w:t>
        </w:r>
        <w:r>
          <w:t xml:space="preserve"> buttons.</w:t>
        </w:r>
      </w:ins>
    </w:p>
    <w:p w:rsidR="00084791" w:rsidRDefault="00084791" w:rsidP="00084791">
      <w:pPr>
        <w:pStyle w:val="PenNumbered"/>
        <w:numPr>
          <w:ilvl w:val="0"/>
          <w:numId w:val="5"/>
        </w:numPr>
        <w:ind w:left="450" w:hanging="450"/>
        <w:rPr>
          <w:ins w:id="1112" w:author="Will Grasmick" w:date="2016-02-25T18:36:00Z"/>
        </w:rPr>
      </w:pPr>
      <w:ins w:id="1113" w:author="Will Grasmick" w:date="2016-02-25T18:36:00Z">
        <w:r>
          <w:t xml:space="preserve">Select the </w:t>
        </w:r>
        <w:r>
          <w:rPr>
            <w:rStyle w:val="PenCodeLine"/>
          </w:rPr>
          <w:t>c</w:t>
        </w:r>
        <w:r w:rsidRPr="00E20BA9">
          <w:rPr>
            <w:rStyle w:val="PenCodeLine"/>
          </w:rPr>
          <w:t>ustomer360:</w:t>
        </w:r>
        <w:r>
          <w:rPr>
            <w:rStyle w:val="PenCodeLine"/>
          </w:rPr>
          <w:t xml:space="preserve"> c</w:t>
        </w:r>
        <w:r w:rsidRPr="00E20BA9">
          <w:rPr>
            <w:rStyle w:val="PenCodeLine"/>
          </w:rPr>
          <w:t>ustomer360</w:t>
        </w:r>
        <w:r>
          <w:t xml:space="preserve"> data source.</w:t>
        </w:r>
      </w:ins>
    </w:p>
    <w:p w:rsidR="00084791" w:rsidRPr="00E414A4" w:rsidRDefault="00084791" w:rsidP="00084791">
      <w:pPr>
        <w:pStyle w:val="PenNumbered"/>
        <w:numPr>
          <w:ilvl w:val="0"/>
          <w:numId w:val="5"/>
        </w:numPr>
        <w:ind w:left="450" w:hanging="450"/>
        <w:rPr>
          <w:ins w:id="1114" w:author="Will Grasmick" w:date="2016-02-25T18:36:00Z"/>
        </w:rPr>
      </w:pPr>
      <w:ins w:id="1115" w:author="Will Grasmick" w:date="2016-02-25T18:36:00Z">
        <w:r w:rsidRPr="00E414A4">
          <w:rPr>
            <w:lang w:val="en-GB"/>
          </w:rPr>
          <w:t xml:space="preserve">In the </w:t>
        </w:r>
        <w:r w:rsidRPr="00512499">
          <w:rPr>
            <w:rStyle w:val="PenScreenTextChar"/>
          </w:rPr>
          <w:t>View As</w:t>
        </w:r>
        <w:r w:rsidRPr="00E414A4">
          <w:rPr>
            <w:lang w:val="en-GB"/>
          </w:rPr>
          <w:t xml:space="preserve"> section in the top right, click the chart icon drop-down and select </w:t>
        </w:r>
        <w:r w:rsidRPr="00512499">
          <w:rPr>
            <w:rStyle w:val="PenScreenTextChar"/>
          </w:rPr>
          <w:t>Scatter</w:t>
        </w:r>
        <w:r w:rsidRPr="00E414A4">
          <w:rPr>
            <w:lang w:val="en-GB"/>
          </w:rPr>
          <w:t>.</w:t>
        </w:r>
      </w:ins>
    </w:p>
    <w:p w:rsidR="00084791" w:rsidRPr="004249B3" w:rsidRDefault="00084791" w:rsidP="00084791">
      <w:pPr>
        <w:pStyle w:val="PenNumbered"/>
        <w:numPr>
          <w:ilvl w:val="0"/>
          <w:numId w:val="0"/>
        </w:numPr>
        <w:ind w:left="450" w:hanging="450"/>
        <w:rPr>
          <w:ins w:id="1116" w:author="Will Grasmick" w:date="2016-02-25T18:36:00Z"/>
          <w:lang w:val="en-GB"/>
        </w:rPr>
      </w:pPr>
      <w:ins w:id="1117" w:author="Will Grasmick" w:date="2016-02-25T18:36:00Z">
        <w:r>
          <w:rPr>
            <w:lang w:val="en-GB"/>
          </w:rPr>
          <w:tab/>
        </w:r>
        <w:r w:rsidRPr="004249B3">
          <w:rPr>
            <w:noProof/>
          </w:rPr>
          <w:drawing>
            <wp:inline distT="0" distB="0" distL="0" distR="0" wp14:anchorId="399B5B11" wp14:editId="18017504">
              <wp:extent cx="1021080" cy="274320"/>
              <wp:effectExtent l="19050" t="19050" r="26670" b="1143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021080" cy="274320"/>
                      </a:xfrm>
                      <a:prstGeom prst="rect">
                        <a:avLst/>
                      </a:prstGeom>
                      <a:ln>
                        <a:solidFill>
                          <a:schemeClr val="accent1"/>
                        </a:solidFill>
                      </a:ln>
                    </pic:spPr>
                  </pic:pic>
                </a:graphicData>
              </a:graphic>
            </wp:inline>
          </w:drawing>
        </w:r>
      </w:ins>
    </w:p>
    <w:p w:rsidR="00084791" w:rsidRPr="004249B3" w:rsidRDefault="00084791" w:rsidP="00084791">
      <w:pPr>
        <w:pStyle w:val="PenNumbered"/>
        <w:ind w:left="450" w:hanging="450"/>
        <w:rPr>
          <w:ins w:id="1118" w:author="Will Grasmick" w:date="2016-02-25T18:36:00Z"/>
          <w:lang w:val="en-GB"/>
        </w:rPr>
      </w:pPr>
      <w:ins w:id="1119" w:author="Will Grasmick" w:date="2016-02-25T18:36:00Z">
        <w:r w:rsidRPr="004249B3">
          <w:rPr>
            <w:lang w:val="en-GB"/>
          </w:rPr>
          <w:t xml:space="preserve">Drag </w:t>
        </w:r>
        <w:proofErr w:type="spellStart"/>
        <w:r w:rsidRPr="00512499">
          <w:rPr>
            <w:rStyle w:val="PenCodeblockBodyChar"/>
          </w:rPr>
          <w:t>Qty</w:t>
        </w:r>
        <w:proofErr w:type="spellEnd"/>
        <w:r>
          <w:rPr>
            <w:rStyle w:val="PenCodeblockBodyChar"/>
          </w:rPr>
          <w:t xml:space="preserve"> O</w:t>
        </w:r>
        <w:r w:rsidRPr="00512499">
          <w:rPr>
            <w:rStyle w:val="PenCodeblockBodyChar"/>
          </w:rPr>
          <w:t>rdered</w:t>
        </w:r>
        <w:r w:rsidRPr="004249B3">
          <w:rPr>
            <w:lang w:val="en-GB"/>
          </w:rPr>
          <w:t xml:space="preserve"> to </w:t>
        </w:r>
        <w:r w:rsidRPr="00512499">
          <w:rPr>
            <w:rStyle w:val="PenScreenTextChar"/>
          </w:rPr>
          <w:t>X-Axis</w:t>
        </w:r>
        <w:r w:rsidRPr="004249B3">
          <w:rPr>
            <w:lang w:val="en-GB"/>
          </w:rPr>
          <w:t xml:space="preserve">.  </w:t>
        </w:r>
      </w:ins>
    </w:p>
    <w:p w:rsidR="00084791" w:rsidRPr="004249B3" w:rsidRDefault="00084791" w:rsidP="00084791">
      <w:pPr>
        <w:pStyle w:val="PenNumbered"/>
        <w:ind w:left="450" w:hanging="450"/>
        <w:rPr>
          <w:ins w:id="1120" w:author="Will Grasmick" w:date="2016-02-25T18:36:00Z"/>
          <w:lang w:val="en-GB"/>
        </w:rPr>
      </w:pPr>
      <w:ins w:id="1121" w:author="Will Grasmick" w:date="2016-02-25T18:36:00Z">
        <w:r w:rsidRPr="004249B3">
          <w:rPr>
            <w:lang w:val="en-GB"/>
          </w:rPr>
          <w:t xml:space="preserve">Drag </w:t>
        </w:r>
        <w:r w:rsidRPr="00512499">
          <w:rPr>
            <w:rStyle w:val="PenCodeblockBodyChar"/>
          </w:rPr>
          <w:t>Gross</w:t>
        </w:r>
        <w:r>
          <w:rPr>
            <w:rStyle w:val="PenCodeblockBodyChar"/>
          </w:rPr>
          <w:t xml:space="preserve"> P</w:t>
        </w:r>
        <w:r w:rsidRPr="00512499">
          <w:rPr>
            <w:rStyle w:val="PenCodeblockBodyChar"/>
          </w:rPr>
          <w:t>rofit</w:t>
        </w:r>
        <w:r w:rsidRPr="004249B3">
          <w:rPr>
            <w:lang w:val="en-GB"/>
          </w:rPr>
          <w:t xml:space="preserve"> to </w:t>
        </w:r>
        <w:r w:rsidRPr="00512499">
          <w:rPr>
            <w:rStyle w:val="PenScreenTextChar"/>
          </w:rPr>
          <w:t>Y-Axis</w:t>
        </w:r>
        <w:r w:rsidRPr="004249B3">
          <w:rPr>
            <w:lang w:val="en-GB"/>
          </w:rPr>
          <w:t xml:space="preserve">. </w:t>
        </w:r>
      </w:ins>
    </w:p>
    <w:p w:rsidR="00084791" w:rsidRPr="004249B3" w:rsidRDefault="00084791" w:rsidP="00084791">
      <w:pPr>
        <w:pStyle w:val="PenNumbered"/>
        <w:ind w:left="450" w:hanging="450"/>
        <w:rPr>
          <w:ins w:id="1122" w:author="Will Grasmick" w:date="2016-02-25T18:36:00Z"/>
          <w:lang w:val="en-GB"/>
        </w:rPr>
      </w:pPr>
      <w:ins w:id="1123" w:author="Will Grasmick" w:date="2016-02-25T18:36:00Z">
        <w:r w:rsidRPr="004249B3">
          <w:rPr>
            <w:lang w:val="en-GB"/>
          </w:rPr>
          <w:t xml:space="preserve">Drag </w:t>
        </w:r>
        <w:r w:rsidRPr="00512499">
          <w:rPr>
            <w:rStyle w:val="PenCodeblockBodyChar"/>
          </w:rPr>
          <w:t>Product</w:t>
        </w:r>
        <w:r>
          <w:rPr>
            <w:rStyle w:val="PenCodeblockBodyChar"/>
          </w:rPr>
          <w:t xml:space="preserve"> name</w:t>
        </w:r>
        <w:r w:rsidRPr="004249B3">
          <w:rPr>
            <w:lang w:val="en-GB"/>
          </w:rPr>
          <w:t xml:space="preserve"> to </w:t>
        </w:r>
        <w:r w:rsidRPr="00512499">
          <w:rPr>
            <w:rStyle w:val="PenScreenTextChar"/>
          </w:rPr>
          <w:t>Points</w:t>
        </w:r>
        <w:r w:rsidRPr="004249B3">
          <w:rPr>
            <w:lang w:val="en-GB"/>
          </w:rPr>
          <w:t xml:space="preserve">.  </w:t>
        </w:r>
        <w:proofErr w:type="spellStart"/>
        <w:r w:rsidRPr="004249B3">
          <w:rPr>
            <w:lang w:val="en-GB"/>
          </w:rPr>
          <w:t>Analyzer</w:t>
        </w:r>
        <w:proofErr w:type="spellEnd"/>
        <w:r w:rsidRPr="004249B3">
          <w:rPr>
            <w:lang w:val="en-GB"/>
          </w:rPr>
          <w:t xml:space="preserve"> returns a scatterplot view of the products.</w:t>
        </w:r>
      </w:ins>
    </w:p>
    <w:p w:rsidR="00084791" w:rsidRPr="004249B3" w:rsidRDefault="00084791" w:rsidP="00084791">
      <w:pPr>
        <w:pStyle w:val="PenNumbered"/>
        <w:ind w:left="450" w:hanging="450"/>
        <w:rPr>
          <w:ins w:id="1124" w:author="Will Grasmick" w:date="2016-02-25T18:36:00Z"/>
          <w:lang w:val="en-GB"/>
        </w:rPr>
      </w:pPr>
      <w:ins w:id="1125" w:author="Will Grasmick" w:date="2016-02-25T18:36:00Z">
        <w:r w:rsidRPr="004249B3">
          <w:rPr>
            <w:lang w:val="en-GB"/>
          </w:rPr>
          <w:t xml:space="preserve">Drag </w:t>
        </w:r>
        <w:r w:rsidRPr="00512499">
          <w:rPr>
            <w:rStyle w:val="PenCodeblockBodyChar"/>
          </w:rPr>
          <w:t>Profit</w:t>
        </w:r>
        <w:r>
          <w:rPr>
            <w:rStyle w:val="PenCodeblockBodyChar"/>
          </w:rPr>
          <w:t xml:space="preserve"> </w:t>
        </w:r>
        <w:r w:rsidRPr="00512499">
          <w:rPr>
            <w:rStyle w:val="PenCodeblockBodyChar"/>
          </w:rPr>
          <w:t>range</w:t>
        </w:r>
        <w:r w:rsidRPr="004249B3">
          <w:rPr>
            <w:lang w:val="en-GB"/>
          </w:rPr>
          <w:t xml:space="preserve"> to </w:t>
        </w:r>
        <w:r w:rsidRPr="00512499">
          <w:rPr>
            <w:rStyle w:val="PenScreenTextChar"/>
          </w:rPr>
          <w:t>Color By</w:t>
        </w:r>
        <w:r w:rsidRPr="004249B3">
          <w:rPr>
            <w:lang w:val="en-GB"/>
          </w:rPr>
          <w:t>.</w:t>
        </w:r>
      </w:ins>
    </w:p>
    <w:p w:rsidR="00084791" w:rsidRPr="004249B3" w:rsidRDefault="00084791" w:rsidP="00084791">
      <w:pPr>
        <w:pStyle w:val="PenNoteSubNumbered"/>
        <w:rPr>
          <w:ins w:id="1126" w:author="Will Grasmick" w:date="2016-02-25T18:36:00Z"/>
          <w:lang w:val="en-GB"/>
        </w:rPr>
      </w:pPr>
      <w:ins w:id="1127" w:author="Will Grasmick" w:date="2016-02-25T18:36:00Z">
        <w:r w:rsidRPr="004249B3">
          <w:rPr>
            <w:lang w:val="en-GB"/>
          </w:rPr>
          <w:t xml:space="preserve">Profit range was calculated by PDI upon loading the POS data into </w:t>
        </w:r>
        <w:r>
          <w:rPr>
            <w:lang w:val="en-GB"/>
          </w:rPr>
          <w:t>HBase</w:t>
        </w:r>
        <w:r w:rsidRPr="004249B3">
          <w:rPr>
            <w:lang w:val="en-GB"/>
          </w:rPr>
          <w:t>.  This calculation can now be used in visualizations and reports to improve insight.</w:t>
        </w:r>
      </w:ins>
    </w:p>
    <w:p w:rsidR="00084791" w:rsidRPr="004249B3" w:rsidRDefault="00084791" w:rsidP="00084791">
      <w:pPr>
        <w:pStyle w:val="PenBody"/>
        <w:ind w:left="540" w:hanging="90"/>
        <w:rPr>
          <w:ins w:id="1128" w:author="Will Grasmick" w:date="2016-02-25T18:36:00Z"/>
          <w:lang w:val="en-GB"/>
        </w:rPr>
      </w:pPr>
      <w:ins w:id="1129" w:author="Will Grasmick" w:date="2016-02-25T18:36:00Z">
        <w:r>
          <w:rPr>
            <w:noProof/>
          </w:rPr>
          <w:drawing>
            <wp:inline distT="0" distB="0" distL="0" distR="0" wp14:anchorId="0AF2EC21" wp14:editId="24596104">
              <wp:extent cx="4945380" cy="1755187"/>
              <wp:effectExtent l="19050" t="19050" r="26670" b="165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6132" cy="1762552"/>
                      </a:xfrm>
                      <a:prstGeom prst="rect">
                        <a:avLst/>
                      </a:prstGeom>
                      <a:ln>
                        <a:solidFill>
                          <a:schemeClr val="accent1"/>
                        </a:solidFill>
                      </a:ln>
                    </pic:spPr>
                  </pic:pic>
                </a:graphicData>
              </a:graphic>
            </wp:inline>
          </w:drawing>
        </w:r>
      </w:ins>
    </w:p>
    <w:p w:rsidR="00084791" w:rsidRPr="003105A7" w:rsidRDefault="00084791" w:rsidP="00084791">
      <w:pPr>
        <w:pStyle w:val="PenNumbered"/>
        <w:ind w:left="450" w:hanging="450"/>
        <w:rPr>
          <w:ins w:id="1130" w:author="Will Grasmick" w:date="2016-02-25T18:36:00Z"/>
          <w:lang w:val="en-GB"/>
        </w:rPr>
      </w:pPr>
      <w:ins w:id="1131" w:author="Will Grasmick" w:date="2016-02-25T18:36:00Z">
        <w:r w:rsidRPr="003105A7">
          <w:rPr>
            <w:lang w:val="en-GB"/>
          </w:rPr>
          <w:t xml:space="preserve">Click the Save as button </w:t>
        </w:r>
        <w:r w:rsidRPr="003105A7">
          <w:rPr>
            <w:rStyle w:val="PenScreenTextChar"/>
          </w:rPr>
          <w:t>(</w:t>
        </w:r>
        <w:r w:rsidRPr="003105A7">
          <w:rPr>
            <w:noProof/>
          </w:rPr>
          <w:drawing>
            <wp:inline distT="0" distB="0" distL="0" distR="0" wp14:anchorId="13EBA4AE" wp14:editId="521972F6">
              <wp:extent cx="259102" cy="228620"/>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Pr="003105A7">
          <w:rPr>
            <w:rStyle w:val="PenScreenTextChar"/>
          </w:rPr>
          <w:t xml:space="preserve">) </w:t>
        </w:r>
        <w:r w:rsidRPr="003105A7">
          <w:rPr>
            <w:lang w:val="en-GB"/>
          </w:rPr>
          <w:t xml:space="preserve">and save as </w:t>
        </w:r>
        <w:r w:rsidRPr="003105A7">
          <w:rPr>
            <w:rStyle w:val="PenCodeblockBodyChar"/>
          </w:rPr>
          <w:t>Scatterplot</w:t>
        </w:r>
        <w:r>
          <w:rPr>
            <w:lang w:val="en-GB"/>
          </w:rPr>
          <w:t xml:space="preserve"> in the following PUC directory</w:t>
        </w:r>
        <w:r>
          <w:t>:</w:t>
        </w:r>
        <w:r w:rsidRPr="009B64E8">
          <w:rPr>
            <w:rStyle w:val="PenCodeLine"/>
          </w:rPr>
          <w:t xml:space="preserve"> /home</w:t>
        </w:r>
        <w:proofErr w:type="gramStart"/>
        <w:r w:rsidRPr="009B64E8">
          <w:rPr>
            <w:rStyle w:val="PenCodeLine"/>
          </w:rPr>
          <w:t>/</w:t>
        </w:r>
      </w:ins>
      <w:r w:rsidR="00A46122" w:rsidRPr="00A46122">
        <w:rPr>
          <w:rStyle w:val="PenCodeLine"/>
          <w:highlight w:val="yellow"/>
        </w:rPr>
        <w:t>[</w:t>
      </w:r>
      <w:proofErr w:type="gramEnd"/>
      <w:r w:rsidR="00A46122" w:rsidRPr="00A46122">
        <w:rPr>
          <w:rStyle w:val="PenCodeLine"/>
          <w:highlight w:val="yellow"/>
        </w:rPr>
        <w:t>PUC Username]</w:t>
      </w:r>
      <w:ins w:id="1132" w:author="Will Grasmick" w:date="2016-02-25T18:36:00Z">
        <w:r w:rsidRPr="003105A7">
          <w:t>.</w:t>
        </w:r>
      </w:ins>
    </w:p>
    <w:p w:rsidR="00084791" w:rsidRPr="004249B3" w:rsidRDefault="00084791" w:rsidP="00084791">
      <w:pPr>
        <w:pStyle w:val="PenNumbered"/>
        <w:numPr>
          <w:ilvl w:val="0"/>
          <w:numId w:val="0"/>
        </w:numPr>
        <w:rPr>
          <w:ins w:id="1133" w:author="Will Grasmick" w:date="2016-02-25T18:36:00Z"/>
          <w:lang w:val="en-GB"/>
        </w:rPr>
      </w:pPr>
    </w:p>
    <w:p w:rsidR="00084791" w:rsidRDefault="00084791" w:rsidP="00084791">
      <w:pPr>
        <w:pStyle w:val="PenBody"/>
        <w:rPr>
          <w:ins w:id="1134" w:author="Will Grasmick" w:date="2016-02-25T18:36:00Z"/>
          <w:b/>
          <w:lang w:val="en-GB"/>
        </w:rPr>
      </w:pPr>
      <w:proofErr w:type="spellStart"/>
      <w:ins w:id="1135" w:author="Will Grasmick" w:date="2016-02-25T18:36:00Z">
        <w:r>
          <w:rPr>
            <w:b/>
            <w:lang w:val="en-GB"/>
          </w:rPr>
          <w:t>Analyzer</w:t>
        </w:r>
        <w:proofErr w:type="spellEnd"/>
        <w:r>
          <w:rPr>
            <w:b/>
            <w:lang w:val="en-GB"/>
          </w:rPr>
          <w:t xml:space="preserve"> Exercise 2: Create a high value </w:t>
        </w:r>
        <w:r w:rsidRPr="008607A7">
          <w:rPr>
            <w:b/>
            <w:lang w:val="en-GB"/>
          </w:rPr>
          <w:t>product list report</w:t>
        </w:r>
      </w:ins>
    </w:p>
    <w:p w:rsidR="00084791" w:rsidRPr="008607A7" w:rsidRDefault="00084791" w:rsidP="00084791">
      <w:pPr>
        <w:pStyle w:val="PenBody"/>
        <w:rPr>
          <w:ins w:id="1136" w:author="Will Grasmick" w:date="2016-02-25T18:36:00Z"/>
          <w:b/>
          <w:lang w:val="en-GB"/>
        </w:rPr>
      </w:pPr>
      <w:ins w:id="1137" w:author="Will Grasmick" w:date="2016-02-25T18:36:00Z">
        <w:r>
          <w:rPr>
            <w:lang w:val="en-GB"/>
          </w:rPr>
          <w:t xml:space="preserve">This exercise has you lasso-select the high-value products and then create a top 50 product list based on products with the highest gross profit. </w:t>
        </w:r>
      </w:ins>
    </w:p>
    <w:p w:rsidR="00084791" w:rsidRPr="009B64E8" w:rsidRDefault="00084791" w:rsidP="00084791">
      <w:pPr>
        <w:pStyle w:val="PenNumbered"/>
        <w:numPr>
          <w:ilvl w:val="0"/>
          <w:numId w:val="5"/>
        </w:numPr>
        <w:ind w:left="450" w:hanging="450"/>
        <w:rPr>
          <w:ins w:id="1138" w:author="Will Grasmick" w:date="2016-02-25T18:36:00Z"/>
          <w:lang w:val="en-GB"/>
        </w:rPr>
      </w:pPr>
      <w:ins w:id="1139" w:author="Will Grasmick" w:date="2016-02-25T18:36:00Z">
        <w:r w:rsidRPr="009B64E8">
          <w:rPr>
            <w:lang w:val="en-GB"/>
          </w:rPr>
          <w:t xml:space="preserve">Open the </w:t>
        </w:r>
        <w:r w:rsidRPr="00655B77">
          <w:rPr>
            <w:rStyle w:val="PenScreenTextChar"/>
          </w:rPr>
          <w:t>Scatterplot</w:t>
        </w:r>
        <w:r w:rsidRPr="009B64E8">
          <w:rPr>
            <w:lang w:val="en-GB"/>
          </w:rPr>
          <w:t xml:space="preserve"> analysis (if not already open).</w:t>
        </w:r>
      </w:ins>
    </w:p>
    <w:p w:rsidR="00084791" w:rsidRPr="008607A7" w:rsidRDefault="00084791" w:rsidP="00084791">
      <w:pPr>
        <w:pStyle w:val="PenNumbered"/>
        <w:ind w:left="450" w:hanging="450"/>
        <w:rPr>
          <w:ins w:id="1140" w:author="Will Grasmick" w:date="2016-02-25T18:36:00Z"/>
          <w:lang w:val="en-GB"/>
        </w:rPr>
      </w:pPr>
      <w:ins w:id="1141" w:author="Will Grasmick" w:date="2016-02-25T18:36:00Z">
        <w:r w:rsidRPr="008607A7">
          <w:rPr>
            <w:lang w:val="en-GB"/>
          </w:rPr>
          <w:t xml:space="preserve">Lasso-select the points greater than </w:t>
        </w:r>
        <w:r w:rsidRPr="00B85B82">
          <w:rPr>
            <w:rStyle w:val="PenCodeblockBodyChar"/>
          </w:rPr>
          <w:t>80</w:t>
        </w:r>
        <w:r w:rsidRPr="008607A7">
          <w:rPr>
            <w:lang w:val="en-GB"/>
          </w:rPr>
          <w:t xml:space="preserve"> </w:t>
        </w:r>
        <w:proofErr w:type="spellStart"/>
        <w:r w:rsidRPr="00655B77">
          <w:rPr>
            <w:rStyle w:val="PenCodeblockBodyChar"/>
          </w:rPr>
          <w:t>Qty</w:t>
        </w:r>
        <w:proofErr w:type="spellEnd"/>
        <w:r>
          <w:rPr>
            <w:rStyle w:val="PenCodeblockBodyChar"/>
          </w:rPr>
          <w:t xml:space="preserve"> O</w:t>
        </w:r>
        <w:r w:rsidRPr="00655B77">
          <w:rPr>
            <w:rStyle w:val="PenCodeblockBodyChar"/>
          </w:rPr>
          <w:t>rdered</w:t>
        </w:r>
        <w:r w:rsidRPr="008607A7">
          <w:rPr>
            <w:lang w:val="en-GB"/>
          </w:rPr>
          <w:t xml:space="preserve"> and </w:t>
        </w:r>
        <w:r w:rsidRPr="00B85B82">
          <w:rPr>
            <w:rStyle w:val="PenCodeblockBodyChar"/>
          </w:rPr>
          <w:t>5000</w:t>
        </w:r>
        <w:r w:rsidRPr="008607A7">
          <w:rPr>
            <w:lang w:val="en-GB"/>
          </w:rPr>
          <w:t xml:space="preserve"> </w:t>
        </w:r>
        <w:r w:rsidRPr="00655B77">
          <w:rPr>
            <w:rStyle w:val="PenCodeblockBodyChar"/>
          </w:rPr>
          <w:t>Gross</w:t>
        </w:r>
        <w:r>
          <w:rPr>
            <w:rStyle w:val="PenCodeblockBodyChar"/>
          </w:rPr>
          <w:t xml:space="preserve"> P</w:t>
        </w:r>
        <w:r w:rsidRPr="00655B77">
          <w:rPr>
            <w:rStyle w:val="PenCodeblockBodyChar"/>
          </w:rPr>
          <w:t>rofit</w:t>
        </w:r>
        <w:r w:rsidRPr="008607A7">
          <w:rPr>
            <w:lang w:val="en-GB"/>
          </w:rPr>
          <w:t>.</w:t>
        </w:r>
      </w:ins>
    </w:p>
    <w:p w:rsidR="00084791" w:rsidRPr="008607A7" w:rsidRDefault="00084791" w:rsidP="00084791">
      <w:pPr>
        <w:pStyle w:val="PenBody"/>
        <w:ind w:left="450"/>
        <w:rPr>
          <w:ins w:id="1142" w:author="Will Grasmick" w:date="2016-02-25T18:36:00Z"/>
          <w:lang w:val="en-GB"/>
        </w:rPr>
      </w:pPr>
      <w:ins w:id="1143" w:author="Will Grasmick" w:date="2016-02-25T18:36:00Z">
        <w:r w:rsidRPr="008607A7">
          <w:rPr>
            <w:noProof/>
          </w:rPr>
          <w:lastRenderedPageBreak/>
          <w:drawing>
            <wp:inline distT="0" distB="0" distL="0" distR="0" wp14:anchorId="355C39B5" wp14:editId="2E1EB5A3">
              <wp:extent cx="4495800" cy="1394460"/>
              <wp:effectExtent l="19050" t="19050" r="19050" b="152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95800" cy="1394460"/>
                      </a:xfrm>
                      <a:prstGeom prst="rect">
                        <a:avLst/>
                      </a:prstGeom>
                      <a:ln>
                        <a:solidFill>
                          <a:schemeClr val="accent1"/>
                        </a:solidFill>
                      </a:ln>
                    </pic:spPr>
                  </pic:pic>
                </a:graphicData>
              </a:graphic>
            </wp:inline>
          </w:drawing>
        </w:r>
      </w:ins>
    </w:p>
    <w:p w:rsidR="00084791" w:rsidRPr="008607A7" w:rsidRDefault="00084791" w:rsidP="00084791">
      <w:pPr>
        <w:pStyle w:val="PenNumbered"/>
        <w:ind w:left="450" w:hanging="450"/>
        <w:rPr>
          <w:ins w:id="1144" w:author="Will Grasmick" w:date="2016-02-25T18:36:00Z"/>
          <w:lang w:val="en-GB"/>
        </w:rPr>
      </w:pPr>
      <w:ins w:id="1145" w:author="Will Grasmick" w:date="2016-02-25T18:36:00Z">
        <w:r w:rsidRPr="008607A7">
          <w:rPr>
            <w:lang w:val="en-GB"/>
          </w:rPr>
          <w:t xml:space="preserve">Select </w:t>
        </w:r>
        <w:r w:rsidRPr="00B85B82">
          <w:rPr>
            <w:rStyle w:val="PenScreenTextChar"/>
          </w:rPr>
          <w:t xml:space="preserve">Keep </w:t>
        </w:r>
        <w:proofErr w:type="gramStart"/>
        <w:r w:rsidRPr="00B85B82">
          <w:rPr>
            <w:rStyle w:val="PenScreenTextChar"/>
          </w:rPr>
          <w:t>Only</w:t>
        </w:r>
        <w:proofErr w:type="gramEnd"/>
        <w:r w:rsidRPr="008607A7">
          <w:rPr>
            <w:lang w:val="en-GB"/>
          </w:rPr>
          <w:t xml:space="preserve"> from the pop-up menu.</w:t>
        </w:r>
      </w:ins>
    </w:p>
    <w:p w:rsidR="00084791" w:rsidRPr="008607A7" w:rsidRDefault="00084791" w:rsidP="00084791">
      <w:pPr>
        <w:pStyle w:val="PenBody"/>
        <w:ind w:left="450"/>
        <w:rPr>
          <w:ins w:id="1146" w:author="Will Grasmick" w:date="2016-02-25T18:36:00Z"/>
          <w:lang w:val="en-GB"/>
        </w:rPr>
      </w:pPr>
      <w:ins w:id="1147" w:author="Will Grasmick" w:date="2016-02-25T18:36:00Z">
        <w:r w:rsidRPr="008607A7">
          <w:rPr>
            <w:noProof/>
          </w:rPr>
          <w:drawing>
            <wp:inline distT="0" distB="0" distL="0" distR="0" wp14:anchorId="6B2B02BB" wp14:editId="6C14BBF0">
              <wp:extent cx="2316480" cy="289560"/>
              <wp:effectExtent l="19050" t="19050" r="26670" b="152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316480" cy="289560"/>
                      </a:xfrm>
                      <a:prstGeom prst="rect">
                        <a:avLst/>
                      </a:prstGeom>
                      <a:ln>
                        <a:solidFill>
                          <a:schemeClr val="accent1"/>
                        </a:solidFill>
                      </a:ln>
                    </pic:spPr>
                  </pic:pic>
                </a:graphicData>
              </a:graphic>
            </wp:inline>
          </w:drawing>
        </w:r>
      </w:ins>
    </w:p>
    <w:p w:rsidR="00084791" w:rsidRPr="008607A7" w:rsidRDefault="00084791" w:rsidP="00084791">
      <w:pPr>
        <w:pStyle w:val="PenNumbered"/>
        <w:ind w:left="450" w:hanging="450"/>
        <w:rPr>
          <w:ins w:id="1148" w:author="Will Grasmick" w:date="2016-02-25T18:36:00Z"/>
          <w:lang w:val="en-GB"/>
        </w:rPr>
      </w:pPr>
      <w:ins w:id="1149" w:author="Will Grasmick" w:date="2016-02-25T18:36:00Z">
        <w:r w:rsidRPr="008607A7">
          <w:rPr>
            <w:lang w:val="en-GB"/>
          </w:rPr>
          <w:t xml:space="preserve">From the </w:t>
        </w:r>
        <w:r w:rsidRPr="00B85B82">
          <w:rPr>
            <w:rStyle w:val="PenScreenTextChar"/>
          </w:rPr>
          <w:t>View As</w:t>
        </w:r>
        <w:r w:rsidRPr="008607A7">
          <w:rPr>
            <w:lang w:val="en-GB"/>
          </w:rPr>
          <w:t xml:space="preserve"> menu, click the grid icon to return to a table view </w:t>
        </w:r>
      </w:ins>
    </w:p>
    <w:p w:rsidR="00084791" w:rsidRPr="008607A7" w:rsidRDefault="00084791" w:rsidP="00084791">
      <w:pPr>
        <w:pStyle w:val="PenBody"/>
        <w:ind w:left="450"/>
        <w:rPr>
          <w:ins w:id="1150" w:author="Will Grasmick" w:date="2016-02-25T18:36:00Z"/>
          <w:lang w:val="en-GB"/>
        </w:rPr>
      </w:pPr>
      <w:ins w:id="1151" w:author="Will Grasmick" w:date="2016-02-25T18:36:00Z">
        <w:r w:rsidRPr="008607A7">
          <w:rPr>
            <w:noProof/>
          </w:rPr>
          <w:drawing>
            <wp:inline distT="0" distB="0" distL="0" distR="0" wp14:anchorId="727AD7B3" wp14:editId="6DB1F56C">
              <wp:extent cx="975360" cy="243840"/>
              <wp:effectExtent l="19050" t="19050" r="15240" b="2286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975360" cy="243840"/>
                      </a:xfrm>
                      <a:prstGeom prst="rect">
                        <a:avLst/>
                      </a:prstGeom>
                      <a:ln>
                        <a:solidFill>
                          <a:schemeClr val="accent1"/>
                        </a:solidFill>
                      </a:ln>
                    </pic:spPr>
                  </pic:pic>
                </a:graphicData>
              </a:graphic>
            </wp:inline>
          </w:drawing>
        </w:r>
      </w:ins>
    </w:p>
    <w:p w:rsidR="00084791" w:rsidRDefault="00084791" w:rsidP="00084791">
      <w:pPr>
        <w:pStyle w:val="PenNumbered"/>
        <w:ind w:left="450" w:hanging="450"/>
        <w:rPr>
          <w:ins w:id="1152" w:author="Will Grasmick" w:date="2016-02-25T18:36:00Z"/>
          <w:lang w:val="en-GB"/>
        </w:rPr>
      </w:pPr>
      <w:ins w:id="1153" w:author="Will Grasmick" w:date="2016-02-25T18:36:00Z">
        <w:r w:rsidRPr="008607A7">
          <w:rPr>
            <w:lang w:val="en-GB"/>
          </w:rPr>
          <w:t xml:space="preserve">Right-click </w:t>
        </w:r>
        <w:r>
          <w:rPr>
            <w:rStyle w:val="PenCodeblockBodyChar"/>
          </w:rPr>
          <w:t>Product name</w:t>
        </w:r>
        <w:r w:rsidRPr="0016378C">
          <w:rPr>
            <w:lang w:val="en-GB"/>
          </w:rPr>
          <w:t xml:space="preserve"> </w:t>
        </w:r>
        <w:r w:rsidRPr="008607A7">
          <w:rPr>
            <w:lang w:val="en-GB"/>
          </w:rPr>
          <w:t xml:space="preserve">and select </w:t>
        </w:r>
        <w:r>
          <w:rPr>
            <w:rStyle w:val="PenScreenTextChar"/>
          </w:rPr>
          <w:t xml:space="preserve">Top 10, </w:t>
        </w:r>
        <w:proofErr w:type="spellStart"/>
        <w:r>
          <w:rPr>
            <w:rStyle w:val="PenScreenTextChar"/>
          </w:rPr>
          <w:t>etc</w:t>
        </w:r>
        <w:proofErr w:type="spellEnd"/>
        <w:r w:rsidRPr="008607A7">
          <w:rPr>
            <w:lang w:val="en-GB"/>
          </w:rPr>
          <w:t>.</w:t>
        </w:r>
      </w:ins>
    </w:p>
    <w:p w:rsidR="00084791" w:rsidRDefault="00084791" w:rsidP="00084791">
      <w:pPr>
        <w:pStyle w:val="PenNumbered"/>
        <w:ind w:left="450" w:hanging="450"/>
        <w:rPr>
          <w:ins w:id="1154" w:author="Will Grasmick" w:date="2016-02-25T18:36:00Z"/>
          <w:lang w:val="en-GB"/>
        </w:rPr>
      </w:pPr>
      <w:ins w:id="1155" w:author="Will Grasmick" w:date="2016-02-25T18:36:00Z">
        <w:r>
          <w:rPr>
            <w:lang w:val="en-GB"/>
          </w:rPr>
          <w:t xml:space="preserve">In the </w:t>
        </w:r>
        <w:r w:rsidRPr="007A101F">
          <w:rPr>
            <w:rStyle w:val="PenScreenTextChar"/>
          </w:rPr>
          <w:t>Numeric Filter</w:t>
        </w:r>
        <w:r>
          <w:rPr>
            <w:lang w:val="en-GB"/>
          </w:rPr>
          <w:t xml:space="preserve"> dialog box, change </w:t>
        </w:r>
        <w:r w:rsidRPr="007A101F">
          <w:rPr>
            <w:rStyle w:val="PenScreenTextChar"/>
          </w:rPr>
          <w:t>Top</w:t>
        </w:r>
        <w:r>
          <w:rPr>
            <w:lang w:val="en-GB"/>
          </w:rPr>
          <w:t xml:space="preserve"> 10 to 50  and choose Gross profit in the </w:t>
        </w:r>
        <w:r w:rsidRPr="007A101F">
          <w:rPr>
            <w:rStyle w:val="PenScreenTextChar"/>
          </w:rPr>
          <w:t>by</w:t>
        </w:r>
        <w:r>
          <w:rPr>
            <w:lang w:val="en-GB"/>
          </w:rPr>
          <w:t xml:space="preserve"> field.  </w:t>
        </w:r>
      </w:ins>
    </w:p>
    <w:p w:rsidR="00084791" w:rsidRDefault="00084791" w:rsidP="00084791">
      <w:pPr>
        <w:pStyle w:val="PenNumbered"/>
        <w:numPr>
          <w:ilvl w:val="0"/>
          <w:numId w:val="0"/>
        </w:numPr>
        <w:ind w:left="450"/>
        <w:rPr>
          <w:ins w:id="1156" w:author="Will Grasmick" w:date="2016-02-25T18:36:00Z"/>
          <w:lang w:val="en-GB"/>
        </w:rPr>
      </w:pPr>
      <w:ins w:id="1157" w:author="Will Grasmick" w:date="2016-02-25T18:36:00Z">
        <w:r>
          <w:rPr>
            <w:noProof/>
          </w:rPr>
          <w:drawing>
            <wp:inline distT="0" distB="0" distL="0" distR="0" wp14:anchorId="5F2112C3" wp14:editId="12D9BDA7">
              <wp:extent cx="4312920" cy="1378276"/>
              <wp:effectExtent l="19050" t="19050" r="11430" b="127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9236" cy="1383490"/>
                      </a:xfrm>
                      <a:prstGeom prst="rect">
                        <a:avLst/>
                      </a:prstGeom>
                      <a:ln>
                        <a:solidFill>
                          <a:schemeClr val="accent1"/>
                        </a:solidFill>
                      </a:ln>
                    </pic:spPr>
                  </pic:pic>
                </a:graphicData>
              </a:graphic>
            </wp:inline>
          </w:drawing>
        </w:r>
      </w:ins>
    </w:p>
    <w:p w:rsidR="00084791" w:rsidRPr="008607A7" w:rsidRDefault="00084791" w:rsidP="00084791">
      <w:pPr>
        <w:pStyle w:val="PenNumbered"/>
        <w:ind w:left="450" w:hanging="450"/>
        <w:rPr>
          <w:ins w:id="1158" w:author="Will Grasmick" w:date="2016-02-25T18:36:00Z"/>
          <w:lang w:val="en-GB"/>
        </w:rPr>
      </w:pPr>
      <w:ins w:id="1159" w:author="Will Grasmick" w:date="2016-02-25T18:36:00Z">
        <w:r>
          <w:rPr>
            <w:lang w:val="en-GB"/>
          </w:rPr>
          <w:t xml:space="preserve">Click </w:t>
        </w:r>
        <w:r w:rsidRPr="007A101F">
          <w:rPr>
            <w:rStyle w:val="PenScreenTextChar"/>
          </w:rPr>
          <w:t>OK</w:t>
        </w:r>
        <w:r>
          <w:rPr>
            <w:lang w:val="en-GB"/>
          </w:rPr>
          <w:t>.</w:t>
        </w:r>
      </w:ins>
    </w:p>
    <w:p w:rsidR="00084791" w:rsidRPr="007A101F" w:rsidRDefault="00084791" w:rsidP="00084791">
      <w:pPr>
        <w:pStyle w:val="PenNumbered"/>
        <w:ind w:left="450" w:hanging="450"/>
        <w:rPr>
          <w:ins w:id="1160" w:author="Will Grasmick" w:date="2016-02-25T18:36:00Z"/>
          <w:lang w:val="en-GB"/>
        </w:rPr>
      </w:pPr>
      <w:ins w:id="1161" w:author="Will Grasmick" w:date="2016-02-25T18:36:00Z">
        <w:r w:rsidRPr="008607A7">
          <w:rPr>
            <w:lang w:val="en-GB"/>
          </w:rPr>
          <w:t xml:space="preserve">From the toolbar, click the more actions icon </w:t>
        </w:r>
        <w:r w:rsidRPr="008607A7">
          <w:rPr>
            <w:noProof/>
          </w:rPr>
          <w:drawing>
            <wp:inline distT="0" distB="0" distL="0" distR="0" wp14:anchorId="464D57FB" wp14:editId="20350763">
              <wp:extent cx="266700" cy="190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6700" cy="190500"/>
                      </a:xfrm>
                      <a:prstGeom prst="rect">
                        <a:avLst/>
                      </a:prstGeom>
                    </pic:spPr>
                  </pic:pic>
                </a:graphicData>
              </a:graphic>
            </wp:inline>
          </w:drawing>
        </w:r>
        <w:r w:rsidRPr="008607A7">
          <w:rPr>
            <w:lang w:val="en-GB"/>
          </w:rPr>
          <w:t xml:space="preserve"> and select </w:t>
        </w:r>
        <w:r w:rsidRPr="00B85B82">
          <w:rPr>
            <w:rStyle w:val="PenScreenTextChar"/>
          </w:rPr>
          <w:t>Export</w:t>
        </w:r>
        <w:r>
          <w:rPr>
            <w:rStyle w:val="PenScreenTextChar"/>
          </w:rPr>
          <w:t xml:space="preserve"> </w:t>
        </w:r>
        <w:r w:rsidRPr="008607A7">
          <w:rPr>
            <w:b/>
            <w:lang w:val="en-GB"/>
          </w:rPr>
          <w:sym w:font="Wingdings" w:char="F0E0"/>
        </w:r>
        <w:proofErr w:type="gramStart"/>
        <w:r>
          <w:rPr>
            <w:b/>
            <w:lang w:val="en-GB"/>
          </w:rPr>
          <w:t xml:space="preserve"> </w:t>
        </w:r>
        <w:r w:rsidRPr="00B85B82">
          <w:rPr>
            <w:rStyle w:val="PenScreenTextChar"/>
          </w:rPr>
          <w:t>To</w:t>
        </w:r>
        <w:proofErr w:type="gramEnd"/>
        <w:r w:rsidRPr="00B85B82">
          <w:rPr>
            <w:rStyle w:val="PenScreenTextChar"/>
          </w:rPr>
          <w:t xml:space="preserve"> CSV</w:t>
        </w:r>
        <w:r w:rsidRPr="008607A7">
          <w:rPr>
            <w:lang w:val="en-GB"/>
          </w:rPr>
          <w:t>.</w:t>
        </w:r>
      </w:ins>
    </w:p>
    <w:p w:rsidR="00084791" w:rsidRPr="008607A7" w:rsidRDefault="00084791" w:rsidP="00084791">
      <w:pPr>
        <w:pStyle w:val="PenNumbered"/>
        <w:ind w:left="450" w:hanging="450"/>
        <w:rPr>
          <w:ins w:id="1162" w:author="Will Grasmick" w:date="2016-02-25T18:36:00Z"/>
          <w:lang w:val="en-GB"/>
        </w:rPr>
      </w:pPr>
      <w:ins w:id="1163" w:author="Will Grasmick" w:date="2016-02-25T18:36:00Z">
        <w:r w:rsidRPr="008607A7">
          <w:rPr>
            <w:lang w:val="en-GB"/>
          </w:rPr>
          <w:t xml:space="preserve">When prompted, accept the defaults and click the </w:t>
        </w:r>
        <w:r w:rsidRPr="00B85B82">
          <w:rPr>
            <w:rStyle w:val="PenScreenTextChar"/>
          </w:rPr>
          <w:t>Export</w:t>
        </w:r>
        <w:r w:rsidRPr="008607A7">
          <w:rPr>
            <w:lang w:val="en-GB"/>
          </w:rPr>
          <w:t xml:space="preserve"> button.</w:t>
        </w:r>
      </w:ins>
    </w:p>
    <w:p w:rsidR="00084791" w:rsidRDefault="00084791" w:rsidP="00084791">
      <w:pPr>
        <w:pStyle w:val="PenNumbered"/>
        <w:ind w:left="450" w:hanging="450"/>
        <w:rPr>
          <w:ins w:id="1164" w:author="Will Grasmick" w:date="2016-02-25T18:36:00Z"/>
          <w:lang w:val="en-GB"/>
        </w:rPr>
      </w:pPr>
      <w:ins w:id="1165" w:author="Will Grasmick" w:date="2016-02-25T18:36:00Z">
        <w:r w:rsidRPr="008607A7">
          <w:rPr>
            <w:lang w:val="en-GB"/>
          </w:rPr>
          <w:t xml:space="preserve">Choose </w:t>
        </w:r>
        <w:r>
          <w:rPr>
            <w:rStyle w:val="PenScreenTextChar"/>
          </w:rPr>
          <w:t>OK</w:t>
        </w:r>
        <w:r w:rsidRPr="008607A7">
          <w:rPr>
            <w:lang w:val="en-GB"/>
          </w:rPr>
          <w:t xml:space="preserve"> </w:t>
        </w:r>
        <w:r>
          <w:rPr>
            <w:lang w:val="en-GB"/>
          </w:rPr>
          <w:t xml:space="preserve">to open the file in </w:t>
        </w:r>
        <w:proofErr w:type="spellStart"/>
        <w:r>
          <w:rPr>
            <w:lang w:val="en-GB"/>
          </w:rPr>
          <w:t>Gnumeric</w:t>
        </w:r>
        <w:proofErr w:type="spellEnd"/>
        <w:r>
          <w:rPr>
            <w:lang w:val="en-GB"/>
          </w:rPr>
          <w:t xml:space="preserve">, </w:t>
        </w:r>
        <w:r w:rsidRPr="008607A7">
          <w:rPr>
            <w:lang w:val="en-GB"/>
          </w:rPr>
          <w:t>and then save the file to your local disk.</w:t>
        </w:r>
      </w:ins>
    </w:p>
    <w:p w:rsidR="00084791" w:rsidRPr="003105A7" w:rsidRDefault="00084791" w:rsidP="00084791">
      <w:pPr>
        <w:pStyle w:val="PenNumbered"/>
        <w:ind w:left="450" w:hanging="450"/>
        <w:rPr>
          <w:ins w:id="1166" w:author="Will Grasmick" w:date="2016-02-25T18:36:00Z"/>
          <w:lang w:val="en-GB"/>
        </w:rPr>
      </w:pPr>
      <w:ins w:id="1167" w:author="Will Grasmick" w:date="2016-02-25T18:36:00Z">
        <w:r>
          <w:rPr>
            <w:lang w:val="en-GB"/>
          </w:rPr>
          <w:t>Return to PUC and c</w:t>
        </w:r>
        <w:r w:rsidRPr="003105A7">
          <w:rPr>
            <w:lang w:val="en-GB"/>
          </w:rPr>
          <w:t xml:space="preserve">lick the </w:t>
        </w:r>
        <w:r w:rsidRPr="007A101F">
          <w:rPr>
            <w:rStyle w:val="PenScreenTextChar"/>
          </w:rPr>
          <w:t>Save as</w:t>
        </w:r>
        <w:r w:rsidRPr="003105A7">
          <w:rPr>
            <w:lang w:val="en-GB"/>
          </w:rPr>
          <w:t xml:space="preserve"> button</w:t>
        </w:r>
        <w:r>
          <w:rPr>
            <w:lang w:val="en-GB"/>
          </w:rPr>
          <w:t xml:space="preserve"> in PUC</w:t>
        </w:r>
        <w:r w:rsidRPr="003105A7">
          <w:rPr>
            <w:lang w:val="en-GB"/>
          </w:rPr>
          <w:t xml:space="preserve"> </w:t>
        </w:r>
        <w:r w:rsidRPr="003105A7">
          <w:rPr>
            <w:rStyle w:val="PenScreenTextChar"/>
          </w:rPr>
          <w:t>(</w:t>
        </w:r>
        <w:r w:rsidRPr="003105A7">
          <w:rPr>
            <w:noProof/>
          </w:rPr>
          <w:drawing>
            <wp:inline distT="0" distB="0" distL="0" distR="0" wp14:anchorId="2D691438" wp14:editId="3339651D">
              <wp:extent cx="259102" cy="22862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Pr="003105A7">
          <w:rPr>
            <w:rStyle w:val="PenScreenTextChar"/>
          </w:rPr>
          <w:t xml:space="preserve">) </w:t>
        </w:r>
        <w:r w:rsidRPr="003105A7">
          <w:rPr>
            <w:lang w:val="en-GB"/>
          </w:rPr>
          <w:t xml:space="preserve">and save as </w:t>
        </w:r>
        <w:r>
          <w:rPr>
            <w:rStyle w:val="PenCodeblockBodyChar"/>
          </w:rPr>
          <w:t>Top 50 Products</w:t>
        </w:r>
        <w:r>
          <w:rPr>
            <w:lang w:val="en-GB"/>
          </w:rPr>
          <w:t xml:space="preserve"> in the following PUC directory</w:t>
        </w:r>
        <w:r>
          <w:t>:</w:t>
        </w:r>
        <w:r w:rsidRPr="009B64E8">
          <w:rPr>
            <w:rStyle w:val="PenCodeLine"/>
          </w:rPr>
          <w:t xml:space="preserve"> /home</w:t>
        </w:r>
        <w:proofErr w:type="gramStart"/>
        <w:r w:rsidRPr="009B64E8">
          <w:rPr>
            <w:rStyle w:val="PenCodeLine"/>
          </w:rPr>
          <w:t>/</w:t>
        </w:r>
      </w:ins>
      <w:r w:rsidR="00A46122" w:rsidRPr="00A46122">
        <w:rPr>
          <w:rStyle w:val="PenCodeLine"/>
          <w:highlight w:val="yellow"/>
        </w:rPr>
        <w:t>[</w:t>
      </w:r>
      <w:proofErr w:type="gramEnd"/>
      <w:r w:rsidR="00A46122" w:rsidRPr="00A46122">
        <w:rPr>
          <w:rStyle w:val="PenCodeLine"/>
          <w:highlight w:val="yellow"/>
        </w:rPr>
        <w:t>PUC Username]</w:t>
      </w:r>
      <w:ins w:id="1168" w:author="Will Grasmick" w:date="2016-02-25T18:36:00Z">
        <w:r w:rsidRPr="003105A7">
          <w:t>.</w:t>
        </w:r>
      </w:ins>
    </w:p>
    <w:p w:rsidR="00084791" w:rsidRPr="008607A7" w:rsidRDefault="00084791" w:rsidP="00084791">
      <w:pPr>
        <w:pStyle w:val="PenBody"/>
        <w:rPr>
          <w:ins w:id="1169" w:author="Will Grasmick" w:date="2016-02-25T18:36:00Z"/>
          <w:lang w:val="en-GB"/>
        </w:rPr>
      </w:pPr>
    </w:p>
    <w:p w:rsidR="00084791" w:rsidRDefault="00084791" w:rsidP="00084791">
      <w:pPr>
        <w:pStyle w:val="PenBody"/>
        <w:rPr>
          <w:ins w:id="1170" w:author="Will Grasmick" w:date="2016-02-25T18:36:00Z"/>
          <w:b/>
          <w:lang w:val="en-GB"/>
        </w:rPr>
      </w:pPr>
      <w:proofErr w:type="spellStart"/>
      <w:ins w:id="1171" w:author="Will Grasmick" w:date="2016-02-25T18:36:00Z">
        <w:r>
          <w:rPr>
            <w:b/>
            <w:lang w:val="en-GB"/>
          </w:rPr>
          <w:t>Analyzer</w:t>
        </w:r>
        <w:proofErr w:type="spellEnd"/>
        <w:r w:rsidRPr="008607A7">
          <w:rPr>
            <w:b/>
            <w:lang w:val="en-GB"/>
          </w:rPr>
          <w:t xml:space="preserve"> Exercise 3: Create a linear trend line chart for gross profit</w:t>
        </w:r>
      </w:ins>
    </w:p>
    <w:p w:rsidR="00084791" w:rsidRPr="00891C48" w:rsidRDefault="00084791" w:rsidP="00084791">
      <w:pPr>
        <w:pStyle w:val="PenBody"/>
        <w:rPr>
          <w:ins w:id="1172" w:author="Will Grasmick" w:date="2016-02-25T18:36:00Z"/>
          <w:lang w:val="en-GB"/>
        </w:rPr>
      </w:pPr>
      <w:ins w:id="1173" w:author="Will Grasmick" w:date="2016-02-25T18:36:00Z">
        <w:r>
          <w:rPr>
            <w:lang w:val="en-GB"/>
          </w:rPr>
          <w:t>In this exercise you</w:t>
        </w:r>
        <w:r w:rsidRPr="004249B3">
          <w:rPr>
            <w:lang w:val="en-GB"/>
          </w:rPr>
          <w:t xml:space="preserve"> create a </w:t>
        </w:r>
        <w:r>
          <w:rPr>
            <w:lang w:val="en-GB"/>
          </w:rPr>
          <w:t>linear trend line</w:t>
        </w:r>
        <w:r w:rsidRPr="004249B3">
          <w:rPr>
            <w:lang w:val="en-GB"/>
          </w:rPr>
          <w:t xml:space="preserve"> to </w:t>
        </w:r>
        <w:r>
          <w:rPr>
            <w:lang w:val="en-GB"/>
          </w:rPr>
          <w:t xml:space="preserve">trend </w:t>
        </w:r>
        <w:r w:rsidRPr="00891C48">
          <w:rPr>
            <w:rStyle w:val="PenCodeblockBodyChar"/>
          </w:rPr>
          <w:t>Gross</w:t>
        </w:r>
        <w:r>
          <w:rPr>
            <w:rStyle w:val="PenCodeblockBodyChar"/>
          </w:rPr>
          <w:t xml:space="preserve"> </w:t>
        </w:r>
        <w:r w:rsidRPr="00891C48">
          <w:rPr>
            <w:rStyle w:val="PenCodeblockBodyChar"/>
          </w:rPr>
          <w:t>profit</w:t>
        </w:r>
        <w:r>
          <w:rPr>
            <w:lang w:val="en-GB"/>
          </w:rPr>
          <w:t xml:space="preserve"> across </w:t>
        </w:r>
        <w:r w:rsidRPr="00891C48">
          <w:rPr>
            <w:rStyle w:val="PenCodeblockBodyChar"/>
          </w:rPr>
          <w:t>Order</w:t>
        </w:r>
        <w:r>
          <w:rPr>
            <w:rStyle w:val="PenCodeblockBodyChar"/>
          </w:rPr>
          <w:t xml:space="preserve"> </w:t>
        </w:r>
        <w:r w:rsidRPr="00891C48">
          <w:rPr>
            <w:rStyle w:val="PenCodeblockBodyChar"/>
          </w:rPr>
          <w:t>date</w:t>
        </w:r>
        <w:r w:rsidRPr="004249B3">
          <w:rPr>
            <w:lang w:val="en-GB"/>
          </w:rPr>
          <w:t xml:space="preserve">.  After </w:t>
        </w:r>
        <w:r>
          <w:rPr>
            <w:lang w:val="en-GB"/>
          </w:rPr>
          <w:t xml:space="preserve">trending </w:t>
        </w:r>
        <w:r w:rsidRPr="00891C48">
          <w:rPr>
            <w:rStyle w:val="PenCodeblockBodyChar"/>
          </w:rPr>
          <w:t>Gross</w:t>
        </w:r>
        <w:r>
          <w:rPr>
            <w:rStyle w:val="PenCodeblockBodyChar"/>
          </w:rPr>
          <w:t xml:space="preserve"> p</w:t>
        </w:r>
        <w:r w:rsidRPr="00891C48">
          <w:rPr>
            <w:rStyle w:val="PenCodeblockBodyChar"/>
          </w:rPr>
          <w:t>rofit</w:t>
        </w:r>
        <w:r w:rsidRPr="004249B3">
          <w:rPr>
            <w:lang w:val="en-GB"/>
          </w:rPr>
          <w:t xml:space="preserve">, you will </w:t>
        </w:r>
        <w:r>
          <w:rPr>
            <w:lang w:val="en-GB"/>
          </w:rPr>
          <w:t xml:space="preserve">then create a multi-chart for each </w:t>
        </w:r>
        <w:r w:rsidRPr="00891C48">
          <w:rPr>
            <w:rStyle w:val="PenCodeblockBodyChar"/>
          </w:rPr>
          <w:t>Language</w:t>
        </w:r>
        <w:r>
          <w:rPr>
            <w:lang w:val="en-GB"/>
          </w:rPr>
          <w:t>.</w:t>
        </w:r>
      </w:ins>
    </w:p>
    <w:p w:rsidR="00084791" w:rsidRDefault="00084791" w:rsidP="00084791">
      <w:pPr>
        <w:pStyle w:val="PenNumbered"/>
        <w:numPr>
          <w:ilvl w:val="0"/>
          <w:numId w:val="5"/>
        </w:numPr>
        <w:ind w:left="450" w:hanging="450"/>
        <w:rPr>
          <w:ins w:id="1174" w:author="Will Grasmick" w:date="2016-02-25T18:36:00Z"/>
        </w:rPr>
      </w:pPr>
      <w:ins w:id="1175" w:author="Will Grasmick" w:date="2016-02-25T18:36:00Z">
        <w:r>
          <w:t xml:space="preserve">Click on the </w:t>
        </w:r>
        <w:r w:rsidRPr="002E3917">
          <w:rPr>
            <w:b/>
            <w:color w:val="1F497D" w:themeColor="text2"/>
          </w:rPr>
          <w:t>Create New | Analysis Report</w:t>
        </w:r>
        <w:r>
          <w:t xml:space="preserve"> buttons.</w:t>
        </w:r>
      </w:ins>
    </w:p>
    <w:p w:rsidR="00084791" w:rsidRDefault="00084791" w:rsidP="00084791">
      <w:pPr>
        <w:pStyle w:val="PenNumbered"/>
        <w:numPr>
          <w:ilvl w:val="0"/>
          <w:numId w:val="5"/>
        </w:numPr>
        <w:ind w:left="450" w:hanging="450"/>
        <w:rPr>
          <w:ins w:id="1176" w:author="Will Grasmick" w:date="2016-02-25T18:36:00Z"/>
        </w:rPr>
      </w:pPr>
      <w:ins w:id="1177" w:author="Will Grasmick" w:date="2016-02-25T18:36:00Z">
        <w:r>
          <w:t xml:space="preserve">Select the </w:t>
        </w:r>
        <w:r>
          <w:rPr>
            <w:rStyle w:val="PenCodeLine"/>
          </w:rPr>
          <w:t>c</w:t>
        </w:r>
        <w:r w:rsidRPr="007A101F">
          <w:rPr>
            <w:rStyle w:val="PenCodeLine"/>
          </w:rPr>
          <w:t>ustomer360</w:t>
        </w:r>
        <w:r>
          <w:t xml:space="preserve"> data source.</w:t>
        </w:r>
      </w:ins>
    </w:p>
    <w:p w:rsidR="00084791" w:rsidRPr="008607A7" w:rsidRDefault="00084791" w:rsidP="00084791">
      <w:pPr>
        <w:pStyle w:val="PenNumbered"/>
        <w:ind w:left="450" w:hanging="450"/>
        <w:rPr>
          <w:ins w:id="1178" w:author="Will Grasmick" w:date="2016-02-25T18:36:00Z"/>
          <w:lang w:val="en-GB"/>
        </w:rPr>
      </w:pPr>
      <w:ins w:id="1179" w:author="Will Grasmick" w:date="2016-02-25T18:36:00Z">
        <w:r w:rsidRPr="008607A7">
          <w:rPr>
            <w:lang w:val="en-GB"/>
          </w:rPr>
          <w:lastRenderedPageBreak/>
          <w:t xml:space="preserve">Drag </w:t>
        </w:r>
        <w:r>
          <w:rPr>
            <w:rStyle w:val="PenCodeblockBodyChar"/>
          </w:rPr>
          <w:t xml:space="preserve">Registration referring </w:t>
        </w:r>
        <w:proofErr w:type="spellStart"/>
        <w:proofErr w:type="gramStart"/>
        <w:r>
          <w:rPr>
            <w:rStyle w:val="PenCodeblockBodyChar"/>
          </w:rPr>
          <w:t>url</w:t>
        </w:r>
        <w:proofErr w:type="spellEnd"/>
        <w:proofErr w:type="gramEnd"/>
        <w:r w:rsidRPr="008607A7">
          <w:rPr>
            <w:lang w:val="en-GB"/>
          </w:rPr>
          <w:t xml:space="preserve"> to </w:t>
        </w:r>
        <w:r w:rsidRPr="00B85B82">
          <w:rPr>
            <w:rStyle w:val="PenScreenTextChar"/>
          </w:rPr>
          <w:t>Rows</w:t>
        </w:r>
        <w:r w:rsidRPr="008607A7">
          <w:rPr>
            <w:lang w:val="en-GB"/>
          </w:rPr>
          <w:t xml:space="preserve">.  </w:t>
        </w:r>
      </w:ins>
    </w:p>
    <w:p w:rsidR="00084791" w:rsidRPr="008607A7" w:rsidRDefault="00084791" w:rsidP="00084791">
      <w:pPr>
        <w:pStyle w:val="PenNumbered"/>
        <w:ind w:left="450" w:hanging="450"/>
        <w:rPr>
          <w:ins w:id="1180" w:author="Will Grasmick" w:date="2016-02-25T18:36:00Z"/>
          <w:lang w:val="en-GB"/>
        </w:rPr>
      </w:pPr>
      <w:ins w:id="1181" w:author="Will Grasmick" w:date="2016-02-25T18:36:00Z">
        <w:r w:rsidRPr="008607A7">
          <w:rPr>
            <w:lang w:val="en-GB"/>
          </w:rPr>
          <w:t xml:space="preserve">Drag </w:t>
        </w:r>
        <w:proofErr w:type="spellStart"/>
        <w:r>
          <w:rPr>
            <w:rStyle w:val="PenCodeblockBodyChar"/>
          </w:rPr>
          <w:t>Qty</w:t>
        </w:r>
        <w:proofErr w:type="spellEnd"/>
        <w:r>
          <w:rPr>
            <w:rStyle w:val="PenCodeblockBodyChar"/>
          </w:rPr>
          <w:t xml:space="preserve"> Ordered</w:t>
        </w:r>
        <w:r w:rsidRPr="008607A7">
          <w:rPr>
            <w:lang w:val="en-GB"/>
          </w:rPr>
          <w:t xml:space="preserve"> to </w:t>
        </w:r>
        <w:r w:rsidRPr="00B85B82">
          <w:rPr>
            <w:rStyle w:val="PenScreenTextChar"/>
          </w:rPr>
          <w:t>Measures</w:t>
        </w:r>
        <w:r w:rsidRPr="008607A7">
          <w:rPr>
            <w:lang w:val="en-GB"/>
          </w:rPr>
          <w:t xml:space="preserve">. </w:t>
        </w:r>
      </w:ins>
    </w:p>
    <w:p w:rsidR="00084791" w:rsidRDefault="00084791" w:rsidP="00084791">
      <w:pPr>
        <w:pStyle w:val="PenNumbered"/>
        <w:ind w:left="450" w:hanging="450"/>
        <w:rPr>
          <w:ins w:id="1182" w:author="Will Grasmick" w:date="2016-02-25T18:36:00Z"/>
          <w:lang w:val="en-GB"/>
        </w:rPr>
      </w:pPr>
      <w:ins w:id="1183" w:author="Will Grasmick" w:date="2016-02-25T18:36:00Z">
        <w:r w:rsidRPr="008607A7">
          <w:rPr>
            <w:lang w:val="en-GB"/>
          </w:rPr>
          <w:t xml:space="preserve">Drag </w:t>
        </w:r>
        <w:r>
          <w:rPr>
            <w:rStyle w:val="PenCodeblockBodyChar"/>
          </w:rPr>
          <w:t>Product line</w:t>
        </w:r>
        <w:r w:rsidRPr="008607A7">
          <w:rPr>
            <w:lang w:val="en-GB"/>
          </w:rPr>
          <w:t xml:space="preserve"> to </w:t>
        </w:r>
        <w:r w:rsidRPr="00B85B82">
          <w:rPr>
            <w:rStyle w:val="PenScreenTextChar"/>
          </w:rPr>
          <w:t>Columns</w:t>
        </w:r>
        <w:r w:rsidRPr="008607A7">
          <w:rPr>
            <w:lang w:val="en-GB"/>
          </w:rPr>
          <w:t xml:space="preserve">.  </w:t>
        </w:r>
        <w:proofErr w:type="spellStart"/>
        <w:r w:rsidRPr="008607A7">
          <w:rPr>
            <w:lang w:val="en-GB"/>
          </w:rPr>
          <w:t>Analyzer</w:t>
        </w:r>
        <w:proofErr w:type="spellEnd"/>
        <w:r w:rsidRPr="008607A7">
          <w:rPr>
            <w:lang w:val="en-GB"/>
          </w:rPr>
          <w:t xml:space="preserve"> returns a crosstab view of the </w:t>
        </w:r>
        <w:proofErr w:type="spellStart"/>
        <w:r>
          <w:rPr>
            <w:rStyle w:val="PenCodeblockBodyChar"/>
          </w:rPr>
          <w:t>Qty</w:t>
        </w:r>
        <w:proofErr w:type="spellEnd"/>
        <w:r>
          <w:rPr>
            <w:rStyle w:val="PenCodeblockBodyChar"/>
          </w:rPr>
          <w:t xml:space="preserve"> Ordered </w:t>
        </w:r>
        <w:r>
          <w:rPr>
            <w:lang w:val="en-GB"/>
          </w:rPr>
          <w:t>as shown in the following image:</w:t>
        </w:r>
      </w:ins>
    </w:p>
    <w:p w:rsidR="00084791" w:rsidRPr="008607A7" w:rsidRDefault="00084791" w:rsidP="00084791">
      <w:pPr>
        <w:pStyle w:val="PenNumbered"/>
        <w:numPr>
          <w:ilvl w:val="0"/>
          <w:numId w:val="0"/>
        </w:numPr>
        <w:ind w:left="450"/>
        <w:rPr>
          <w:ins w:id="1184" w:author="Will Grasmick" w:date="2016-02-25T18:36:00Z"/>
          <w:lang w:val="en-GB"/>
        </w:rPr>
      </w:pPr>
      <w:ins w:id="1185" w:author="Will Grasmick" w:date="2016-02-25T18:36:00Z">
        <w:r>
          <w:rPr>
            <w:noProof/>
          </w:rPr>
          <w:drawing>
            <wp:inline distT="0" distB="0" distL="0" distR="0" wp14:anchorId="3BE8C8ED" wp14:editId="6C70F932">
              <wp:extent cx="5285883" cy="1112520"/>
              <wp:effectExtent l="19050" t="19050" r="10160" b="114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0501" cy="1121911"/>
                      </a:xfrm>
                      <a:prstGeom prst="rect">
                        <a:avLst/>
                      </a:prstGeom>
                      <a:ln>
                        <a:solidFill>
                          <a:schemeClr val="accent1"/>
                        </a:solidFill>
                      </a:ln>
                    </pic:spPr>
                  </pic:pic>
                </a:graphicData>
              </a:graphic>
            </wp:inline>
          </w:drawing>
        </w:r>
      </w:ins>
    </w:p>
    <w:p w:rsidR="00084791" w:rsidRPr="008607A7" w:rsidRDefault="00084791" w:rsidP="00084791">
      <w:pPr>
        <w:pStyle w:val="PenNumbered"/>
        <w:ind w:left="450" w:hanging="450"/>
        <w:rPr>
          <w:ins w:id="1186" w:author="Will Grasmick" w:date="2016-02-25T18:36:00Z"/>
          <w:lang w:val="en-GB"/>
        </w:rPr>
      </w:pPr>
      <w:ins w:id="1187" w:author="Will Grasmick" w:date="2016-02-25T18:36:00Z">
        <w:r w:rsidRPr="008607A7">
          <w:rPr>
            <w:lang w:val="en-GB"/>
          </w:rPr>
          <w:t xml:space="preserve">In the </w:t>
        </w:r>
        <w:r w:rsidRPr="00B85B82">
          <w:rPr>
            <w:rStyle w:val="PenScreenTextChar"/>
          </w:rPr>
          <w:t>View As</w:t>
        </w:r>
        <w:r w:rsidRPr="008607A7">
          <w:rPr>
            <w:lang w:val="en-GB"/>
          </w:rPr>
          <w:t xml:space="preserve"> section in the top right, click the chart icon drop-down and select</w:t>
        </w:r>
        <w:r>
          <w:rPr>
            <w:rStyle w:val="PenScreenTextChar"/>
          </w:rPr>
          <w:t xml:space="preserve"> Column</w:t>
        </w:r>
        <w:r w:rsidRPr="008607A7">
          <w:rPr>
            <w:lang w:val="en-GB"/>
          </w:rPr>
          <w:t>.</w:t>
        </w:r>
      </w:ins>
    </w:p>
    <w:p w:rsidR="00084791" w:rsidRPr="008607A7" w:rsidRDefault="00084791" w:rsidP="00084791">
      <w:pPr>
        <w:pStyle w:val="PenBody"/>
        <w:ind w:left="450"/>
        <w:rPr>
          <w:ins w:id="1188" w:author="Will Grasmick" w:date="2016-02-25T18:36:00Z"/>
          <w:lang w:val="en-GB"/>
        </w:rPr>
      </w:pPr>
      <w:ins w:id="1189" w:author="Will Grasmick" w:date="2016-02-25T18:36:00Z">
        <w:r w:rsidRPr="008607A7">
          <w:rPr>
            <w:noProof/>
          </w:rPr>
          <w:drawing>
            <wp:inline distT="0" distB="0" distL="0" distR="0" wp14:anchorId="4514EFD8" wp14:editId="4F4214E6">
              <wp:extent cx="1021080" cy="274320"/>
              <wp:effectExtent l="19050" t="19050" r="26670" b="1143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021080" cy="274320"/>
                      </a:xfrm>
                      <a:prstGeom prst="rect">
                        <a:avLst/>
                      </a:prstGeom>
                      <a:ln>
                        <a:solidFill>
                          <a:schemeClr val="accent1"/>
                        </a:solidFill>
                      </a:ln>
                    </pic:spPr>
                  </pic:pic>
                </a:graphicData>
              </a:graphic>
            </wp:inline>
          </w:drawing>
        </w:r>
      </w:ins>
    </w:p>
    <w:p w:rsidR="00084791" w:rsidRPr="008607A7" w:rsidRDefault="00084791" w:rsidP="00084791">
      <w:pPr>
        <w:pStyle w:val="PenNumbered"/>
        <w:ind w:left="450" w:hanging="450"/>
        <w:rPr>
          <w:ins w:id="1190" w:author="Will Grasmick" w:date="2016-02-25T18:36:00Z"/>
          <w:lang w:val="en-GB"/>
        </w:rPr>
      </w:pPr>
      <w:ins w:id="1191" w:author="Will Grasmick" w:date="2016-02-25T18:36:00Z">
        <w:r w:rsidRPr="008607A7">
          <w:rPr>
            <w:lang w:val="en-GB"/>
          </w:rPr>
          <w:t xml:space="preserve">In the </w:t>
        </w:r>
        <w:r w:rsidRPr="00B85B82">
          <w:rPr>
            <w:rStyle w:val="PenScreenTextChar"/>
          </w:rPr>
          <w:t>Layout</w:t>
        </w:r>
        <w:r w:rsidRPr="008607A7">
          <w:rPr>
            <w:lang w:val="en-GB"/>
          </w:rPr>
          <w:t xml:space="preserve"> section, drag </w:t>
        </w:r>
        <w:r>
          <w:rPr>
            <w:rStyle w:val="PenCodeblockBodyChar"/>
          </w:rPr>
          <w:t xml:space="preserve">Registration referring </w:t>
        </w:r>
        <w:proofErr w:type="spellStart"/>
        <w:proofErr w:type="gramStart"/>
        <w:r>
          <w:rPr>
            <w:rStyle w:val="PenCodeblockBodyChar"/>
          </w:rPr>
          <w:t>url</w:t>
        </w:r>
        <w:proofErr w:type="spellEnd"/>
        <w:proofErr w:type="gramEnd"/>
        <w:r w:rsidRPr="008607A7">
          <w:rPr>
            <w:lang w:val="en-GB"/>
          </w:rPr>
          <w:t xml:space="preserve"> from </w:t>
        </w:r>
        <w:r>
          <w:rPr>
            <w:rStyle w:val="PenScreenTextChar"/>
          </w:rPr>
          <w:t>X-axis</w:t>
        </w:r>
        <w:r w:rsidRPr="008607A7">
          <w:rPr>
            <w:lang w:val="en-GB"/>
          </w:rPr>
          <w:t xml:space="preserve"> to </w:t>
        </w:r>
        <w:r w:rsidRPr="00B85B82">
          <w:rPr>
            <w:rStyle w:val="PenScreenTextChar"/>
          </w:rPr>
          <w:t>Multi-Chart</w:t>
        </w:r>
        <w:r w:rsidRPr="008607A7">
          <w:rPr>
            <w:lang w:val="en-GB"/>
          </w:rPr>
          <w:t xml:space="preserve">.  The result is a </w:t>
        </w:r>
        <w:r>
          <w:rPr>
            <w:lang w:val="en-GB"/>
          </w:rPr>
          <w:t>multi-chart</w:t>
        </w:r>
        <w:r w:rsidRPr="008607A7">
          <w:rPr>
            <w:lang w:val="en-GB"/>
          </w:rPr>
          <w:t xml:space="preserve"> </w:t>
        </w:r>
        <w:r>
          <w:rPr>
            <w:lang w:val="en-GB"/>
          </w:rPr>
          <w:t xml:space="preserve">by product line </w:t>
        </w:r>
        <w:r w:rsidRPr="008607A7">
          <w:rPr>
            <w:lang w:val="en-GB"/>
          </w:rPr>
          <w:t xml:space="preserve">for each </w:t>
        </w:r>
        <w:r>
          <w:rPr>
            <w:lang w:val="en-GB"/>
          </w:rPr>
          <w:t>referring site</w:t>
        </w:r>
        <w:r w:rsidRPr="008607A7">
          <w:rPr>
            <w:lang w:val="en-GB"/>
          </w:rPr>
          <w:t xml:space="preserve"> as shown in the following screenshot.</w:t>
        </w:r>
      </w:ins>
    </w:p>
    <w:p w:rsidR="00084791" w:rsidRPr="008607A7" w:rsidRDefault="00084791" w:rsidP="00084791">
      <w:pPr>
        <w:pStyle w:val="PenNumbered"/>
        <w:numPr>
          <w:ilvl w:val="0"/>
          <w:numId w:val="0"/>
        </w:numPr>
        <w:ind w:left="450"/>
        <w:rPr>
          <w:ins w:id="1192" w:author="Will Grasmick" w:date="2016-02-25T18:36:00Z"/>
          <w:lang w:val="en-GB"/>
        </w:rPr>
      </w:pPr>
      <w:ins w:id="1193" w:author="Will Grasmick" w:date="2016-02-25T18:36:00Z">
        <w:r>
          <w:rPr>
            <w:noProof/>
          </w:rPr>
          <w:drawing>
            <wp:inline distT="0" distB="0" distL="0" distR="0" wp14:anchorId="352896D1" wp14:editId="712EB2E7">
              <wp:extent cx="5341620" cy="2513301"/>
              <wp:effectExtent l="19050" t="19050" r="11430"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46301" cy="2515504"/>
                      </a:xfrm>
                      <a:prstGeom prst="rect">
                        <a:avLst/>
                      </a:prstGeom>
                      <a:noFill/>
                      <a:ln>
                        <a:solidFill>
                          <a:schemeClr val="accent1"/>
                        </a:solidFill>
                      </a:ln>
                    </pic:spPr>
                  </pic:pic>
                </a:graphicData>
              </a:graphic>
            </wp:inline>
          </w:drawing>
        </w:r>
      </w:ins>
    </w:p>
    <w:p w:rsidR="00084791" w:rsidRPr="001E285B" w:rsidRDefault="00084791" w:rsidP="00084791">
      <w:pPr>
        <w:pStyle w:val="PenNumbered"/>
        <w:ind w:left="450" w:hanging="450"/>
        <w:rPr>
          <w:ins w:id="1194" w:author="Will Grasmick" w:date="2016-02-25T18:36:00Z"/>
          <w:lang w:val="en-GB"/>
        </w:rPr>
      </w:pPr>
      <w:ins w:id="1195" w:author="Will Grasmick" w:date="2016-02-25T18:36:00Z">
        <w:r w:rsidRPr="001E285B">
          <w:rPr>
            <w:lang w:val="en-GB"/>
          </w:rPr>
          <w:t xml:space="preserve">Click the Save as button </w:t>
        </w:r>
        <w:r w:rsidRPr="003105A7">
          <w:rPr>
            <w:rStyle w:val="PenScreenTextChar"/>
          </w:rPr>
          <w:t>(</w:t>
        </w:r>
        <w:r w:rsidRPr="003105A7">
          <w:rPr>
            <w:noProof/>
          </w:rPr>
          <w:drawing>
            <wp:inline distT="0" distB="0" distL="0" distR="0" wp14:anchorId="27924619" wp14:editId="3198026D">
              <wp:extent cx="259102" cy="22862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Pr="003105A7">
          <w:rPr>
            <w:rStyle w:val="PenScreenTextChar"/>
          </w:rPr>
          <w:t xml:space="preserve">) </w:t>
        </w:r>
        <w:r w:rsidRPr="001E285B">
          <w:rPr>
            <w:lang w:val="en-GB"/>
          </w:rPr>
          <w:t xml:space="preserve">and save as </w:t>
        </w:r>
        <w:r>
          <w:rPr>
            <w:rStyle w:val="PenCodeblockBodyChar"/>
          </w:rPr>
          <w:t>Multi-Chart</w:t>
        </w:r>
        <w:r w:rsidRPr="00B85B82">
          <w:rPr>
            <w:rStyle w:val="PenCodeblockBodyChar"/>
          </w:rPr>
          <w:t xml:space="preserve"> by </w:t>
        </w:r>
        <w:r>
          <w:rPr>
            <w:rStyle w:val="PenCodeblockBodyChar"/>
          </w:rPr>
          <w:t>Line</w:t>
        </w:r>
        <w:r>
          <w:t xml:space="preserve"> in the following directory: </w:t>
        </w:r>
        <w:r w:rsidRPr="009B64E8">
          <w:rPr>
            <w:rStyle w:val="PenCodeLine"/>
          </w:rPr>
          <w:t>/home</w:t>
        </w:r>
        <w:proofErr w:type="gramStart"/>
        <w:r w:rsidRPr="009B64E8">
          <w:rPr>
            <w:rStyle w:val="PenCodeLine"/>
          </w:rPr>
          <w:t>/</w:t>
        </w:r>
      </w:ins>
      <w:r w:rsidR="00A46122" w:rsidRPr="00A46122">
        <w:rPr>
          <w:rStyle w:val="PenCodeLine"/>
          <w:highlight w:val="yellow"/>
        </w:rPr>
        <w:t>[</w:t>
      </w:r>
      <w:proofErr w:type="gramEnd"/>
      <w:r w:rsidR="00A46122" w:rsidRPr="00A46122">
        <w:rPr>
          <w:rStyle w:val="PenCodeLine"/>
          <w:highlight w:val="yellow"/>
        </w:rPr>
        <w:t>PUC Username]</w:t>
      </w:r>
      <w:ins w:id="1196" w:author="Will Grasmick" w:date="2016-02-25T18:36:00Z">
        <w:r w:rsidRPr="003105A7">
          <w:t>.</w:t>
        </w:r>
      </w:ins>
    </w:p>
    <w:p w:rsidR="00084791" w:rsidRPr="008607A7" w:rsidRDefault="00084791" w:rsidP="00084791">
      <w:pPr>
        <w:pStyle w:val="PenBody"/>
        <w:rPr>
          <w:ins w:id="1197" w:author="Will Grasmick" w:date="2016-02-25T18:36:00Z"/>
          <w:lang w:val="en-GB"/>
        </w:rPr>
      </w:pPr>
    </w:p>
    <w:p w:rsidR="00084791" w:rsidRPr="008607A7" w:rsidRDefault="00084791" w:rsidP="00084791">
      <w:pPr>
        <w:pStyle w:val="PenBody"/>
        <w:rPr>
          <w:ins w:id="1198" w:author="Will Grasmick" w:date="2016-02-25T18:36:00Z"/>
          <w:lang w:val="en-GB"/>
        </w:rPr>
      </w:pPr>
    </w:p>
    <w:p w:rsidR="00084791" w:rsidRPr="00655B77" w:rsidRDefault="00084791" w:rsidP="00084791">
      <w:pPr>
        <w:pStyle w:val="PenBody"/>
        <w:rPr>
          <w:ins w:id="1199" w:author="Will Grasmick" w:date="2016-02-25T18:36:00Z"/>
          <w:lang w:val="en-GB"/>
        </w:rPr>
      </w:pPr>
    </w:p>
    <w:p w:rsidR="00084791" w:rsidRPr="00655B77" w:rsidRDefault="00084791" w:rsidP="00084791">
      <w:pPr>
        <w:pStyle w:val="PenBody"/>
        <w:tabs>
          <w:tab w:val="left" w:pos="270"/>
        </w:tabs>
        <w:rPr>
          <w:ins w:id="1200" w:author="Will Grasmick" w:date="2016-02-25T18:36:00Z"/>
        </w:rPr>
      </w:pPr>
      <w:ins w:id="1201" w:author="Will Grasmick" w:date="2016-02-25T18:36:00Z">
        <w:r>
          <w:rPr>
            <w:lang w:val="en-GB"/>
          </w:rPr>
          <w:t>You</w:t>
        </w:r>
        <w:r w:rsidRPr="00655B77">
          <w:rPr>
            <w:lang w:val="en-GB"/>
          </w:rPr>
          <w:t xml:space="preserve"> have reached the end of the </w:t>
        </w:r>
        <w:r>
          <w:rPr>
            <w:lang w:val="en-GB"/>
          </w:rPr>
          <w:t>Customer 360 Use Case Workshop and completed the entire Pentaho Big Data Integration Workshop!  From all of us at Pentaho, we congratulate you on job well done!</w:t>
        </w:r>
      </w:ins>
    </w:p>
    <w:p w:rsidR="00084791" w:rsidRPr="00655B77" w:rsidRDefault="00084791" w:rsidP="00084791">
      <w:pPr>
        <w:pStyle w:val="PenBody"/>
        <w:tabs>
          <w:tab w:val="left" w:pos="270"/>
        </w:tabs>
      </w:pPr>
    </w:p>
    <w:p w:rsidR="00C4526B" w:rsidRDefault="00C4526B">
      <w:pPr>
        <w:rPr>
          <w:rFonts w:eastAsiaTheme="majorEastAsia" w:cstheme="majorBidi"/>
          <w:b/>
          <w:color w:val="005DA6"/>
          <w:sz w:val="52"/>
          <w:szCs w:val="63"/>
        </w:rPr>
      </w:pPr>
      <w:r>
        <w:lastRenderedPageBreak/>
        <w:br w:type="page"/>
      </w:r>
    </w:p>
    <w:p w:rsidR="000B093E" w:rsidRPr="002404E4" w:rsidRDefault="00345A73" w:rsidP="000B093E">
      <w:pPr>
        <w:pStyle w:val="PenHeadline"/>
      </w:pPr>
      <w:bookmarkStart w:id="1202" w:name="_Toc448237721"/>
      <w:r>
        <w:lastRenderedPageBreak/>
        <w:t xml:space="preserve">MongoDB </w:t>
      </w:r>
      <w:r w:rsidR="000B093E">
        <w:t>Customer 360</w:t>
      </w:r>
      <w:r w:rsidR="000D65EB">
        <w:t xml:space="preserve"> </w:t>
      </w:r>
      <w:r w:rsidR="000B093E">
        <w:t>Use Case</w:t>
      </w:r>
      <w:bookmarkEnd w:id="1202"/>
      <w:r w:rsidR="000B093E" w:rsidRPr="002404E4">
        <w:tab/>
      </w:r>
      <w:r w:rsidR="000B093E" w:rsidRPr="002404E4">
        <w:tab/>
      </w:r>
      <w:r w:rsidR="000B093E" w:rsidRPr="002404E4">
        <w:tab/>
      </w:r>
      <w:r w:rsidR="000B093E" w:rsidRPr="002404E4">
        <w:tab/>
      </w:r>
      <w:r w:rsidR="000B093E" w:rsidRPr="002404E4">
        <w:tab/>
      </w:r>
    </w:p>
    <w:p w:rsidR="000B093E" w:rsidRDefault="000B093E" w:rsidP="000B093E">
      <w:pPr>
        <w:pStyle w:val="PenHeading4"/>
      </w:pPr>
      <w:bookmarkStart w:id="1203" w:name="_Toc402772300"/>
      <w:bookmarkStart w:id="1204" w:name="_Toc402950417"/>
      <w:bookmarkStart w:id="1205" w:name="_Toc416864006"/>
      <w:bookmarkStart w:id="1206" w:name="_Toc448237722"/>
      <w:r>
        <w:t>What is it?</w:t>
      </w:r>
      <w:bookmarkEnd w:id="1203"/>
      <w:bookmarkEnd w:id="1204"/>
      <w:bookmarkEnd w:id="1205"/>
      <w:bookmarkEnd w:id="1206"/>
    </w:p>
    <w:p w:rsidR="000B093E" w:rsidRDefault="000B093E" w:rsidP="000B093E">
      <w:pPr>
        <w:pStyle w:val="PenBulleted1"/>
      </w:pPr>
      <w:r>
        <w:t>Blending a variety of operational &amp; transactional data sources to create an on-demand analytical view across customer touch points and surface the customer experience.</w:t>
      </w:r>
    </w:p>
    <w:p w:rsidR="000B093E" w:rsidRDefault="000B093E" w:rsidP="000B093E">
      <w:pPr>
        <w:pStyle w:val="PenBulleted1"/>
      </w:pPr>
      <w:r>
        <w:t>Providing customer-facing employees and partners with information made available inside everyday line-of-business applications</w:t>
      </w:r>
    </w:p>
    <w:p w:rsidR="000B093E" w:rsidRPr="00885C86" w:rsidRDefault="000B093E" w:rsidP="000B093E">
      <w:pPr>
        <w:pStyle w:val="PenBulleted1"/>
      </w:pPr>
      <w:r>
        <w:t>Leverages NoSQL database technologies like MongoDB that provide flexible storage options for single views of data.</w:t>
      </w:r>
    </w:p>
    <w:p w:rsidR="000B093E" w:rsidRDefault="000B093E" w:rsidP="000B093E">
      <w:pPr>
        <w:pStyle w:val="PenHeading4"/>
      </w:pPr>
      <w:bookmarkStart w:id="1207" w:name="_Toc402772301"/>
      <w:bookmarkStart w:id="1208" w:name="_Toc402950418"/>
      <w:bookmarkStart w:id="1209" w:name="_Toc416864007"/>
      <w:bookmarkStart w:id="1210" w:name="_Toc448237723"/>
      <w:r>
        <w:t>Why do it?</w:t>
      </w:r>
      <w:bookmarkEnd w:id="1207"/>
      <w:bookmarkEnd w:id="1208"/>
      <w:bookmarkEnd w:id="1209"/>
      <w:bookmarkEnd w:id="1210"/>
    </w:p>
    <w:p w:rsidR="000B093E" w:rsidRDefault="000B093E" w:rsidP="000B093E">
      <w:pPr>
        <w:pStyle w:val="PenBulleted1"/>
      </w:pPr>
      <w:r>
        <w:t>Provide single customer view to sales &amp; services teams, empowering them to grow upsell/cross-sell revenue</w:t>
      </w:r>
    </w:p>
    <w:p w:rsidR="000B093E" w:rsidRDefault="000B093E" w:rsidP="000B093E">
      <w:pPr>
        <w:pStyle w:val="PenBulleted1"/>
      </w:pPr>
      <w:r>
        <w:t>Understand customer perception of your products &amp; services, while decreasing customer churn</w:t>
      </w:r>
    </w:p>
    <w:p w:rsidR="000B093E" w:rsidRDefault="000B093E" w:rsidP="000B093E">
      <w:pPr>
        <w:pStyle w:val="PenBulleted1"/>
      </w:pPr>
      <w:r>
        <w:t>Avoid point-to-point integrations with single repository, and fast queries to improve access to metrics</w:t>
      </w:r>
    </w:p>
    <w:p w:rsidR="00D0071B" w:rsidRDefault="00D0071B" w:rsidP="00D0071B">
      <w:pPr>
        <w:pStyle w:val="PenBulleted1"/>
        <w:numPr>
          <w:ilvl w:val="0"/>
          <w:numId w:val="0"/>
        </w:numPr>
        <w:ind w:left="288"/>
      </w:pPr>
    </w:p>
    <w:p w:rsidR="00B534B3" w:rsidRDefault="00B534B3" w:rsidP="00B534B3">
      <w:pPr>
        <w:pStyle w:val="PenBulleted1"/>
        <w:numPr>
          <w:ilvl w:val="0"/>
          <w:numId w:val="0"/>
        </w:numPr>
        <w:ind w:left="288"/>
      </w:pPr>
      <w:r>
        <w:rPr>
          <w:noProof/>
        </w:rPr>
        <w:drawing>
          <wp:inline distT="0" distB="0" distL="0" distR="0" wp14:anchorId="561772B8" wp14:editId="5C98E30B">
            <wp:extent cx="3649980" cy="2728039"/>
            <wp:effectExtent l="19050" t="19050" r="26670"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60804" cy="2736129"/>
                    </a:xfrm>
                    <a:prstGeom prst="rect">
                      <a:avLst/>
                    </a:prstGeom>
                    <a:ln>
                      <a:solidFill>
                        <a:schemeClr val="accent1"/>
                      </a:solidFill>
                    </a:ln>
                  </pic:spPr>
                </pic:pic>
              </a:graphicData>
            </a:graphic>
          </wp:inline>
        </w:drawing>
      </w:r>
    </w:p>
    <w:p w:rsidR="00B534B3" w:rsidRPr="00885C86" w:rsidRDefault="00B534B3" w:rsidP="00B534B3">
      <w:pPr>
        <w:pStyle w:val="PenBulleted1"/>
        <w:numPr>
          <w:ilvl w:val="0"/>
          <w:numId w:val="0"/>
        </w:numPr>
        <w:ind w:left="288"/>
      </w:pPr>
    </w:p>
    <w:p w:rsidR="000B093E" w:rsidRDefault="000B093E" w:rsidP="000B093E">
      <w:pPr>
        <w:pStyle w:val="PenHeading4"/>
      </w:pPr>
      <w:bookmarkStart w:id="1211" w:name="_Toc402772302"/>
      <w:bookmarkStart w:id="1212" w:name="_Toc402950419"/>
      <w:bookmarkStart w:id="1213" w:name="_Toc416864008"/>
      <w:bookmarkStart w:id="1214" w:name="_Toc448237724"/>
      <w:r>
        <w:t>Value of Pentaho</w:t>
      </w:r>
      <w:bookmarkEnd w:id="1211"/>
      <w:bookmarkEnd w:id="1212"/>
      <w:bookmarkEnd w:id="1213"/>
      <w:bookmarkEnd w:id="1214"/>
    </w:p>
    <w:p w:rsidR="000B093E" w:rsidRDefault="000B093E" w:rsidP="000B093E">
      <w:pPr>
        <w:pStyle w:val="PenBulleted1"/>
      </w:pPr>
      <w:r>
        <w:t>Staff savings &amp; productivity: Rapid time to value through drag/drop visual development for big data integration – make big data accessible to all data developers</w:t>
      </w:r>
    </w:p>
    <w:p w:rsidR="000B093E" w:rsidRDefault="000B093E" w:rsidP="000B093E">
      <w:pPr>
        <w:pStyle w:val="PenBulleted1"/>
      </w:pPr>
      <w:r>
        <w:t>Operational Intelligence: Ability to embed analytics into actionable line-of-business applications for each relevant customer-facing role</w:t>
      </w:r>
    </w:p>
    <w:p w:rsidR="000B093E" w:rsidRDefault="000B093E" w:rsidP="000B093E">
      <w:pPr>
        <w:pStyle w:val="PenBulleted1"/>
      </w:pPr>
      <w:r>
        <w:lastRenderedPageBreak/>
        <w:t>Broad &amp; robust data connectivity: Ability to blend traditional sources &amp; big data</w:t>
      </w:r>
    </w:p>
    <w:p w:rsidR="000B093E" w:rsidRDefault="000B093E" w:rsidP="000B093E">
      <w:pPr>
        <w:pStyle w:val="PenBulleted1"/>
      </w:pPr>
      <w:r>
        <w:t>Comprehensive analytics: Visualizations, reports, dashboards, ad hoc analysis provide for all roles</w:t>
      </w:r>
    </w:p>
    <w:p w:rsidR="000B093E" w:rsidRDefault="000B093E" w:rsidP="000B093E">
      <w:pPr>
        <w:pStyle w:val="PenHeading4"/>
      </w:pPr>
      <w:bookmarkStart w:id="1215" w:name="_Toc402772303"/>
      <w:bookmarkStart w:id="1216" w:name="_Toc402950420"/>
      <w:bookmarkStart w:id="1217" w:name="_Toc416864009"/>
      <w:bookmarkStart w:id="1218" w:name="_Toc448237725"/>
      <w:r>
        <w:t>Pentaho components used in this workshop</w:t>
      </w:r>
      <w:bookmarkEnd w:id="1215"/>
      <w:bookmarkEnd w:id="1216"/>
      <w:bookmarkEnd w:id="1217"/>
      <w:bookmarkEnd w:id="1218"/>
    </w:p>
    <w:p w:rsidR="000B093E" w:rsidRPr="00F86A8C" w:rsidRDefault="000B093E" w:rsidP="000B093E">
      <w:pPr>
        <w:pStyle w:val="PenNoteTitleNumbered"/>
      </w:pPr>
      <w:r w:rsidRPr="00F86A8C">
        <w:t>Pentaho Data Integration (PDI)</w:t>
      </w:r>
    </w:p>
    <w:p w:rsidR="000B093E" w:rsidRPr="00F86A8C" w:rsidRDefault="000B093E" w:rsidP="000B093E">
      <w:pPr>
        <w:pStyle w:val="PenNoteTitleNumbered"/>
      </w:pPr>
      <w:r>
        <w:t xml:space="preserve">Analyzer For </w:t>
      </w:r>
      <w:proofErr w:type="spellStart"/>
      <w:r>
        <w:t>Mongodb</w:t>
      </w:r>
      <w:proofErr w:type="spellEnd"/>
    </w:p>
    <w:p w:rsidR="000B093E" w:rsidRDefault="000B093E" w:rsidP="000B093E">
      <w:pPr>
        <w:pStyle w:val="PenNoteTitleNumbered"/>
      </w:pPr>
      <w:r w:rsidRPr="00F86A8C">
        <w:t>Pentaho Report Designer (PRD)</w:t>
      </w:r>
    </w:p>
    <w:p w:rsidR="000B093E" w:rsidRPr="00F86A8C" w:rsidRDefault="000B093E" w:rsidP="000B093E">
      <w:pPr>
        <w:pStyle w:val="PenTableBody"/>
      </w:pPr>
    </w:p>
    <w:p w:rsidR="000B093E" w:rsidRDefault="000B093E" w:rsidP="000B093E">
      <w:pPr>
        <w:pStyle w:val="PenHeading4"/>
      </w:pPr>
      <w:bookmarkStart w:id="1219" w:name="_Toc402772304"/>
      <w:bookmarkStart w:id="1220" w:name="_Toc402950421"/>
      <w:bookmarkStart w:id="1221" w:name="_Toc416864010"/>
      <w:bookmarkStart w:id="1222" w:name="_Toc448237726"/>
      <w:r>
        <w:t>What you will accomplish in this workshop</w:t>
      </w:r>
      <w:bookmarkEnd w:id="1219"/>
      <w:bookmarkEnd w:id="1220"/>
      <w:bookmarkEnd w:id="1221"/>
      <w:bookmarkEnd w:id="1222"/>
    </w:p>
    <w:p w:rsidR="000B093E" w:rsidRDefault="000B093E" w:rsidP="000B093E">
      <w:pPr>
        <w:pStyle w:val="PenBulleted1"/>
      </w:pPr>
      <w:r>
        <w:t>Part 1 – Use PDI to create a single view in MongoDB</w:t>
      </w:r>
      <w:r w:rsidR="00E11C79">
        <w:t xml:space="preserve"> (4 exercises)</w:t>
      </w:r>
    </w:p>
    <w:p w:rsidR="000B093E" w:rsidRDefault="000B093E" w:rsidP="000B093E">
      <w:pPr>
        <w:pStyle w:val="PenBulleted1"/>
      </w:pPr>
      <w:r>
        <w:t>Part 2 – Visualize data with Analyzer for MongoDB</w:t>
      </w:r>
      <w:r w:rsidRPr="00F86A8C">
        <w:t xml:space="preserve"> </w:t>
      </w:r>
      <w:r w:rsidR="00E11C79">
        <w:t>(3 exercises)</w:t>
      </w:r>
    </w:p>
    <w:p w:rsidR="000B093E" w:rsidRDefault="000B093E" w:rsidP="000B093E">
      <w:pPr>
        <w:pStyle w:val="PenBulleted1"/>
      </w:pPr>
      <w:r>
        <w:t xml:space="preserve">Part 3 </w:t>
      </w:r>
      <w:r w:rsidR="000D65EB">
        <w:t>–</w:t>
      </w:r>
      <w:r>
        <w:t xml:space="preserve"> </w:t>
      </w:r>
      <w:r w:rsidR="00E11C79">
        <w:t>Pentaho Report Designer (4 exercises)</w:t>
      </w:r>
    </w:p>
    <w:p w:rsidR="000B093E" w:rsidRDefault="000B093E" w:rsidP="000B093E">
      <w:pPr>
        <w:rPr>
          <w:rFonts w:cs="Arial Narrow"/>
          <w:color w:val="1D1D1D"/>
          <w:sz w:val="22"/>
          <w:szCs w:val="22"/>
        </w:rPr>
      </w:pPr>
      <w:r>
        <w:br w:type="page"/>
      </w:r>
    </w:p>
    <w:p w:rsidR="000B093E" w:rsidRDefault="000B093E" w:rsidP="000B093E">
      <w:pPr>
        <w:pStyle w:val="PenHeading2"/>
      </w:pPr>
      <w:bookmarkStart w:id="1223" w:name="_Toc448237727"/>
      <w:r>
        <w:lastRenderedPageBreak/>
        <w:t>Part 1: Use PDI to create a single view in MongoDB</w:t>
      </w:r>
      <w:bookmarkEnd w:id="1223"/>
    </w:p>
    <w:p w:rsidR="000B093E" w:rsidRDefault="000B093E" w:rsidP="000B093E">
      <w:pPr>
        <w:pStyle w:val="PenBody"/>
      </w:pPr>
      <w:r>
        <w:t>PDI gives users a graphical user interface to build transformations and jobs that solve complex data integration challenges with MongoDB.  PDI provides a scalable solution for migrating to MongoDB with connectors for all types of disparate data for building out a single customer view. PDI leverages the power of the MongoDB aggregation framework query language for aggregating and processing MongoDB data.</w:t>
      </w:r>
    </w:p>
    <w:p w:rsidR="000B093E" w:rsidRDefault="000B093E" w:rsidP="000B093E">
      <w:pPr>
        <w:pStyle w:val="PenHeading4"/>
      </w:pPr>
      <w:bookmarkStart w:id="1224" w:name="_Toc402772306"/>
      <w:bookmarkStart w:id="1225" w:name="_Toc402950423"/>
      <w:bookmarkStart w:id="1226" w:name="_Toc416864012"/>
      <w:bookmarkStart w:id="1227" w:name="_Toc448237728"/>
      <w:r>
        <w:t>Use PDI to create a MongoDB customer data store</w:t>
      </w:r>
      <w:bookmarkEnd w:id="1224"/>
      <w:bookmarkEnd w:id="1225"/>
      <w:bookmarkEnd w:id="1226"/>
      <w:bookmarkEnd w:id="1227"/>
    </w:p>
    <w:p w:rsidR="000B093E" w:rsidRDefault="000B093E" w:rsidP="000B093E">
      <w:pPr>
        <w:pStyle w:val="PenHeading5"/>
        <w:rPr>
          <w:b w:val="0"/>
        </w:rPr>
      </w:pPr>
      <w:r>
        <w:rPr>
          <w:b w:val="0"/>
        </w:rPr>
        <w:t>A new MongoDB collection</w:t>
      </w:r>
      <w:r w:rsidRPr="00294774">
        <w:rPr>
          <w:b w:val="0"/>
        </w:rPr>
        <w:t xml:space="preserve">, </w:t>
      </w:r>
      <w:r w:rsidRPr="000B093E">
        <w:rPr>
          <w:rStyle w:val="PenCodeLine"/>
          <w:b w:val="0"/>
        </w:rPr>
        <w:t>customer360</w:t>
      </w:r>
      <w:r w:rsidRPr="00294774">
        <w:rPr>
          <w:b w:val="0"/>
        </w:rPr>
        <w:t>, will store customer master data, point-of-sale (POS) transactions, and website clickstream event data.  The customer master records are stored as documents, while the POS transactions and event transactions are stored as data arrays within each customer document.</w:t>
      </w:r>
    </w:p>
    <w:p w:rsidR="000B093E" w:rsidRDefault="000B093E" w:rsidP="000B093E">
      <w:pPr>
        <w:pStyle w:val="PenHeading5"/>
      </w:pPr>
      <w:r>
        <w:t>PDI Exercise 1: Create a transformation to load customer records to MongoDB</w:t>
      </w:r>
    </w:p>
    <w:p w:rsidR="000B093E" w:rsidRDefault="000B093E" w:rsidP="000B093E">
      <w:pPr>
        <w:pStyle w:val="PenBody"/>
      </w:pPr>
      <w:r>
        <w:t>This first exercise steps you through the process of creating a transformation to load customer master records from a CSV file</w:t>
      </w:r>
      <w:r w:rsidR="005E3FE5">
        <w:t>, calculate the customer age, and then load the results</w:t>
      </w:r>
      <w:r>
        <w:t xml:space="preserve"> into a MongoDB collection.</w:t>
      </w:r>
    </w:p>
    <w:p w:rsidR="000B093E" w:rsidRDefault="000B093E" w:rsidP="00E0225C">
      <w:pPr>
        <w:pStyle w:val="PenNumbered"/>
        <w:numPr>
          <w:ilvl w:val="0"/>
          <w:numId w:val="14"/>
        </w:numPr>
        <w:tabs>
          <w:tab w:val="left" w:pos="450"/>
        </w:tabs>
        <w:ind w:left="450" w:hanging="450"/>
      </w:pPr>
      <w:r>
        <w:t xml:space="preserve">If PDI is not already open, launch it from the launch menu icon </w:t>
      </w:r>
      <w:r>
        <w:rPr>
          <w:noProof/>
        </w:rPr>
        <w:drawing>
          <wp:inline distT="0" distB="0" distL="0" distR="0" wp14:anchorId="704B13E8" wp14:editId="0B478F3D">
            <wp:extent cx="169985" cy="164673"/>
            <wp:effectExtent l="0" t="0" r="190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474" cy="167085"/>
                    </a:xfrm>
                    <a:prstGeom prst="rect">
                      <a:avLst/>
                    </a:prstGeom>
                  </pic:spPr>
                </pic:pic>
              </a:graphicData>
            </a:graphic>
          </wp:inline>
        </w:drawing>
      </w:r>
      <w:r>
        <w:t xml:space="preserve"> at the bottom of your screen.  Click this icon just </w:t>
      </w:r>
      <w:r w:rsidRPr="000B093E">
        <w:rPr>
          <w:i/>
        </w:rPr>
        <w:t>once</w:t>
      </w:r>
      <w:r>
        <w:t xml:space="preserve"> to launch Spoon, the client-based authoring GUI for PDI.  </w:t>
      </w:r>
    </w:p>
    <w:p w:rsidR="000B093E" w:rsidRDefault="000B093E" w:rsidP="000B093E">
      <w:pPr>
        <w:pStyle w:val="PenNumbered"/>
        <w:numPr>
          <w:ilvl w:val="0"/>
          <w:numId w:val="0"/>
        </w:numPr>
        <w:ind w:left="450"/>
      </w:pPr>
      <w:r>
        <w:rPr>
          <w:noProof/>
        </w:rPr>
        <w:drawing>
          <wp:inline distT="0" distB="0" distL="0" distR="0" wp14:anchorId="534ED6A0" wp14:editId="128C8C33">
            <wp:extent cx="3076575" cy="266700"/>
            <wp:effectExtent l="19050" t="19050" r="285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p>
    <w:p w:rsidR="000B093E" w:rsidRDefault="000B093E" w:rsidP="000B093E">
      <w:pPr>
        <w:pStyle w:val="PenNumbered"/>
        <w:ind w:left="450" w:hanging="450"/>
      </w:pPr>
      <w:r>
        <w:t>You will see the PDI splash screen appear while PDI loads.  All open applications appear in the top left section of your screen.  You can see Spoon is open in the following screenshot.</w:t>
      </w:r>
    </w:p>
    <w:p w:rsidR="000B093E" w:rsidRDefault="000B093E" w:rsidP="000B093E">
      <w:pPr>
        <w:pStyle w:val="PenNumbered"/>
        <w:numPr>
          <w:ilvl w:val="0"/>
          <w:numId w:val="0"/>
        </w:numPr>
        <w:ind w:left="450"/>
      </w:pPr>
      <w:r>
        <w:rPr>
          <w:noProof/>
        </w:rPr>
        <w:drawing>
          <wp:inline distT="0" distB="0" distL="0" distR="0" wp14:anchorId="34EB2C5D" wp14:editId="3D11A93A">
            <wp:extent cx="1706880" cy="600924"/>
            <wp:effectExtent l="19050" t="19050" r="26670" b="279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4694" cy="603675"/>
                    </a:xfrm>
                    <a:prstGeom prst="rect">
                      <a:avLst/>
                    </a:prstGeom>
                    <a:ln>
                      <a:solidFill>
                        <a:schemeClr val="accent1"/>
                      </a:solidFill>
                    </a:ln>
                  </pic:spPr>
                </pic:pic>
              </a:graphicData>
            </a:graphic>
          </wp:inline>
        </w:drawing>
      </w:r>
    </w:p>
    <w:p w:rsidR="000B093E" w:rsidRPr="0091763A" w:rsidRDefault="000B093E" w:rsidP="000B093E">
      <w:pPr>
        <w:pStyle w:val="PenNumbered"/>
        <w:ind w:left="450" w:hanging="450"/>
        <w:rPr>
          <w:rStyle w:val="PenScreenTextChar"/>
          <w:b w:val="0"/>
          <w:color w:val="333E48"/>
        </w:rPr>
      </w:pPr>
      <w:r>
        <w:t xml:space="preserve">From the main menu choose </w:t>
      </w:r>
      <w:r w:rsidRPr="00996A46">
        <w:rPr>
          <w:rStyle w:val="PenScreenTextChar"/>
        </w:rPr>
        <w:t>File | New | Transformation</w:t>
      </w:r>
    </w:p>
    <w:p w:rsidR="00C47E28" w:rsidRPr="00C47E28" w:rsidRDefault="00C47E28" w:rsidP="0091763A">
      <w:pPr>
        <w:pStyle w:val="PenNumberedSubContinued"/>
      </w:pPr>
    </w:p>
    <w:p w:rsidR="00C47E28" w:rsidRPr="000E0DCC" w:rsidRDefault="00C47E28" w:rsidP="00C47E28">
      <w:pPr>
        <w:pStyle w:val="PenNoteSubNumbered"/>
        <w:rPr>
          <w:color w:val="1F497D" w:themeColor="text2"/>
        </w:rPr>
      </w:pPr>
      <w:r w:rsidRPr="000E0DCC">
        <w:rPr>
          <w:noProof/>
          <w:color w:val="1F497D" w:themeColor="text2"/>
        </w:rPr>
        <w:drawing>
          <wp:anchor distT="0" distB="0" distL="114300" distR="114300" simplePos="0" relativeHeight="251725824" behindDoc="0" locked="0" layoutInCell="1" allowOverlap="1" wp14:anchorId="6995EDCF" wp14:editId="37D112F0">
            <wp:simplePos x="0" y="0"/>
            <wp:positionH relativeFrom="column">
              <wp:posOffset>1287</wp:posOffset>
            </wp:positionH>
            <wp:positionV relativeFrom="paragraph">
              <wp:posOffset>-2574</wp:posOffset>
            </wp:positionV>
            <wp:extent cx="420624" cy="530352"/>
            <wp:effectExtent l="0" t="0" r="0" b="3175"/>
            <wp:wrapSquare wrapText="r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0E0DCC">
        <w:rPr>
          <w:color w:val="1F497D" w:themeColor="text2"/>
        </w:rPr>
        <w:t xml:space="preserve">We need to access </w:t>
      </w:r>
      <w:r>
        <w:rPr>
          <w:color w:val="1F497D" w:themeColor="text2"/>
        </w:rPr>
        <w:t>Customer data</w:t>
      </w:r>
      <w:r w:rsidRPr="000E0DCC">
        <w:rPr>
          <w:color w:val="1F497D" w:themeColor="text2"/>
        </w:rPr>
        <w:t xml:space="preserve"> from within a flat file. The file format is a csv file, so you will access the data by configuring a CSV file input step.</w:t>
      </w:r>
    </w:p>
    <w:p w:rsidR="00C47E28" w:rsidRDefault="00C47E28" w:rsidP="0091763A">
      <w:pPr>
        <w:pStyle w:val="PenNumbered"/>
        <w:numPr>
          <w:ilvl w:val="0"/>
          <w:numId w:val="0"/>
        </w:numPr>
      </w:pPr>
    </w:p>
    <w:p w:rsidR="000B093E" w:rsidRDefault="000B093E" w:rsidP="000B093E">
      <w:pPr>
        <w:pStyle w:val="PenNumbered"/>
        <w:ind w:left="450" w:hanging="450"/>
      </w:pPr>
      <w:r>
        <w:t xml:space="preserve">From the </w:t>
      </w:r>
      <w:r w:rsidRPr="00996A46">
        <w:rPr>
          <w:rStyle w:val="PenScreenTextChar"/>
        </w:rPr>
        <w:t>Design</w:t>
      </w:r>
      <w:r>
        <w:t xml:space="preserve"> tab on the left, expand the </w:t>
      </w:r>
      <w:r w:rsidRPr="00996A46">
        <w:rPr>
          <w:rStyle w:val="PenScreenTextChar"/>
        </w:rPr>
        <w:t>Input</w:t>
      </w:r>
      <w:r>
        <w:t xml:space="preserve"> folder and drag </w:t>
      </w:r>
      <w:r w:rsidRPr="00996A46">
        <w:rPr>
          <w:rStyle w:val="PenScreenTextChar"/>
        </w:rPr>
        <w:t>CSV file input</w:t>
      </w:r>
      <w:r>
        <w:t xml:space="preserve"> onto the canvas</w:t>
      </w:r>
    </w:p>
    <w:p w:rsidR="000B093E" w:rsidRDefault="000B093E" w:rsidP="000B093E">
      <w:pPr>
        <w:pStyle w:val="PenNumbered"/>
        <w:ind w:left="450" w:hanging="450"/>
      </w:pPr>
      <w:r>
        <w:t xml:space="preserve">Double-click on </w:t>
      </w:r>
      <w:r w:rsidRPr="00EF4632">
        <w:rPr>
          <w:rStyle w:val="PenScreenTextChar"/>
        </w:rPr>
        <w:t>CSV file input</w:t>
      </w:r>
      <w:r>
        <w:t xml:space="preserve"> to open its properties</w:t>
      </w:r>
    </w:p>
    <w:p w:rsidR="000B093E" w:rsidRDefault="000B093E" w:rsidP="000B093E">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003E0944">
        <w:rPr>
          <w:rStyle w:val="PenCodeblockBodyChar"/>
        </w:rPr>
        <w:t>03_customer_360_mongodb/</w:t>
      </w:r>
      <w:r w:rsidRPr="00BF0249">
        <w:rPr>
          <w:rStyle w:val="PenCodeblockBodyChar"/>
        </w:rPr>
        <w:t>data/</w:t>
      </w:r>
      <w:r>
        <w:rPr>
          <w:rStyle w:val="PenCodeblockBodyChar"/>
        </w:rPr>
        <w:t xml:space="preserve"> </w:t>
      </w:r>
      <w:r>
        <w:t xml:space="preserve">and select </w:t>
      </w:r>
      <w:r>
        <w:rPr>
          <w:rStyle w:val="PenCodeblockBodyChar"/>
        </w:rPr>
        <w:t>customers</w:t>
      </w:r>
      <w:r w:rsidRPr="005C70FE">
        <w:rPr>
          <w:rStyle w:val="PenCodeblockBodyChar"/>
        </w:rPr>
        <w:t>.csv</w:t>
      </w:r>
      <w:r>
        <w:t>.</w:t>
      </w:r>
    </w:p>
    <w:p w:rsidR="000B093E" w:rsidRDefault="000B093E" w:rsidP="000B093E">
      <w:pPr>
        <w:pStyle w:val="PenNumbered"/>
        <w:ind w:left="450" w:hanging="450"/>
      </w:pPr>
      <w:r>
        <w:t xml:space="preserve">Click the </w:t>
      </w:r>
      <w:r w:rsidRPr="00EF4632">
        <w:rPr>
          <w:rStyle w:val="PenScreenTextChar"/>
        </w:rPr>
        <w:t>Get Fields</w:t>
      </w:r>
      <w:r>
        <w:t xml:space="preserve"> button at the bottom and enter </w:t>
      </w:r>
      <w:r w:rsidRPr="00EF4632">
        <w:rPr>
          <w:rStyle w:val="PenCodeblockBodyChar"/>
        </w:rPr>
        <w:t>50,000</w:t>
      </w:r>
      <w:r>
        <w:t xml:space="preserve"> for the </w:t>
      </w:r>
      <w:r w:rsidRPr="00EF4632">
        <w:rPr>
          <w:rStyle w:val="PenScreenTextChar"/>
        </w:rPr>
        <w:t>Sample Size</w:t>
      </w:r>
      <w:r>
        <w:t xml:space="preserve">. </w:t>
      </w:r>
    </w:p>
    <w:p w:rsidR="000B093E" w:rsidRDefault="000B093E" w:rsidP="000B093E">
      <w:pPr>
        <w:pStyle w:val="PenNumbered"/>
        <w:ind w:left="450" w:hanging="450"/>
      </w:pPr>
      <w:r>
        <w:t xml:space="preserve">Once the scan is finished, click </w:t>
      </w:r>
      <w:r w:rsidRPr="00EF4632">
        <w:rPr>
          <w:rStyle w:val="PenScreenTextChar"/>
        </w:rPr>
        <w:t>Close</w:t>
      </w:r>
      <w:r>
        <w:t xml:space="preserve"> to close the scan results.</w:t>
      </w:r>
    </w:p>
    <w:p w:rsidR="000B093E" w:rsidRDefault="000B093E" w:rsidP="000B093E">
      <w:pPr>
        <w:pStyle w:val="PenNumbered"/>
        <w:ind w:left="450" w:hanging="450"/>
      </w:pPr>
      <w:r>
        <w:lastRenderedPageBreak/>
        <w:t xml:space="preserve">Trim any possible source data character spaces by setting </w:t>
      </w:r>
      <w:r w:rsidRPr="00EF4632">
        <w:rPr>
          <w:rStyle w:val="PenScreenTextChar"/>
        </w:rPr>
        <w:t>Trim Type</w:t>
      </w:r>
      <w:r>
        <w:t xml:space="preserve"> to </w:t>
      </w:r>
      <w:r w:rsidRPr="00EF4632">
        <w:rPr>
          <w:rStyle w:val="PenCodeblockBodyChar"/>
        </w:rPr>
        <w:t>both</w:t>
      </w:r>
      <w:r>
        <w:t xml:space="preserve"> for every field.</w:t>
      </w:r>
    </w:p>
    <w:p w:rsidR="000B093E" w:rsidRDefault="000B093E" w:rsidP="000B093E">
      <w:pPr>
        <w:pStyle w:val="PenNumbered"/>
        <w:ind w:left="450" w:hanging="450"/>
      </w:pPr>
      <w:r>
        <w:t xml:space="preserve">Click the </w:t>
      </w:r>
      <w:r w:rsidRPr="00EF4632">
        <w:rPr>
          <w:rStyle w:val="PenScreenTextChar"/>
        </w:rPr>
        <w:t>Preview</w:t>
      </w:r>
      <w:r>
        <w:t xml:space="preserve"> button to preview the data and then click </w:t>
      </w:r>
      <w:r w:rsidRPr="00EF4632">
        <w:rPr>
          <w:rStyle w:val="PenScreenTextChar"/>
        </w:rPr>
        <w:t>Close</w:t>
      </w:r>
      <w:r>
        <w:t>.  Your CSV Input dialog box should match the following image:</w:t>
      </w:r>
    </w:p>
    <w:p w:rsidR="000B093E" w:rsidRDefault="000B093E" w:rsidP="000B093E">
      <w:pPr>
        <w:pStyle w:val="PenNumbered"/>
        <w:numPr>
          <w:ilvl w:val="0"/>
          <w:numId w:val="0"/>
        </w:numPr>
        <w:ind w:left="450"/>
      </w:pPr>
      <w:r>
        <w:rPr>
          <w:noProof/>
        </w:rPr>
        <w:drawing>
          <wp:inline distT="0" distB="0" distL="0" distR="0" wp14:anchorId="6AD05AE0" wp14:editId="563B2D79">
            <wp:extent cx="4381500" cy="2980450"/>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91204" cy="2987051"/>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Click </w:t>
      </w:r>
      <w:r w:rsidRPr="00EF4632">
        <w:rPr>
          <w:rStyle w:val="PenScreenTextChar"/>
        </w:rPr>
        <w:t>OK</w:t>
      </w:r>
      <w:r>
        <w:t xml:space="preserve"> to return to the canvas.</w:t>
      </w:r>
    </w:p>
    <w:p w:rsidR="00C47E28" w:rsidRDefault="00C47E28" w:rsidP="0091763A">
      <w:pPr>
        <w:pStyle w:val="PenNumbered"/>
        <w:numPr>
          <w:ilvl w:val="0"/>
          <w:numId w:val="0"/>
        </w:numPr>
        <w:ind w:left="450"/>
      </w:pPr>
    </w:p>
    <w:p w:rsidR="00C47E28" w:rsidRPr="000E0DCC" w:rsidRDefault="00C47E28" w:rsidP="00C47E28">
      <w:pPr>
        <w:pStyle w:val="PenNoteSubNumbered"/>
        <w:rPr>
          <w:color w:val="1F497D" w:themeColor="text2"/>
        </w:rPr>
      </w:pPr>
      <w:r w:rsidRPr="000E0DCC">
        <w:rPr>
          <w:noProof/>
          <w:color w:val="1F497D" w:themeColor="text2"/>
        </w:rPr>
        <w:drawing>
          <wp:anchor distT="0" distB="0" distL="114300" distR="114300" simplePos="0" relativeHeight="251727872" behindDoc="0" locked="0" layoutInCell="1" allowOverlap="1" wp14:anchorId="374C5C97" wp14:editId="0788DA56">
            <wp:simplePos x="0" y="0"/>
            <wp:positionH relativeFrom="column">
              <wp:posOffset>1287</wp:posOffset>
            </wp:positionH>
            <wp:positionV relativeFrom="paragraph">
              <wp:posOffset>-2574</wp:posOffset>
            </wp:positionV>
            <wp:extent cx="420624" cy="530352"/>
            <wp:effectExtent l="0" t="0" r="0" b="3175"/>
            <wp:wrapSquare wrapText="r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362867">
        <w:rPr>
          <w:color w:val="1F497D" w:themeColor="text2"/>
        </w:rPr>
        <w:t>To</w:t>
      </w:r>
      <w:r>
        <w:rPr>
          <w:color w:val="1F497D" w:themeColor="text2"/>
        </w:rPr>
        <w:t xml:space="preserve"> calculate the age of the customer, we need to </w:t>
      </w:r>
      <w:r w:rsidR="00362867">
        <w:rPr>
          <w:color w:val="1F497D" w:themeColor="text2"/>
        </w:rPr>
        <w:t>know the current year and the year in which the customer was born. But to calculate the current year, we need to know the</w:t>
      </w:r>
      <w:r>
        <w:rPr>
          <w:color w:val="1F497D" w:themeColor="text2"/>
        </w:rPr>
        <w:t xml:space="preserve"> current</w:t>
      </w:r>
      <w:r w:rsidR="00362867">
        <w:rPr>
          <w:color w:val="1F497D" w:themeColor="text2"/>
        </w:rPr>
        <w:t xml:space="preserve"> date. We</w:t>
      </w:r>
      <w:r>
        <w:rPr>
          <w:color w:val="1F497D" w:themeColor="text2"/>
        </w:rPr>
        <w:t xml:space="preserve"> will use the </w:t>
      </w:r>
      <w:r w:rsidRPr="0091763A">
        <w:rPr>
          <w:b/>
          <w:color w:val="1F497D" w:themeColor="text2"/>
        </w:rPr>
        <w:t>Get System Info</w:t>
      </w:r>
      <w:r w:rsidR="00362867">
        <w:rPr>
          <w:color w:val="1F497D" w:themeColor="text2"/>
        </w:rPr>
        <w:t xml:space="preserve"> step to learn the current date.</w:t>
      </w:r>
    </w:p>
    <w:p w:rsidR="00C47E28" w:rsidRDefault="00C47E28" w:rsidP="0091763A">
      <w:pPr>
        <w:pStyle w:val="PenNumbered"/>
        <w:numPr>
          <w:ilvl w:val="0"/>
          <w:numId w:val="0"/>
        </w:numPr>
        <w:ind w:left="450"/>
      </w:pPr>
    </w:p>
    <w:p w:rsidR="005E3FE5" w:rsidRDefault="005E3FE5" w:rsidP="005E3FE5">
      <w:pPr>
        <w:pStyle w:val="PenNumbered"/>
        <w:ind w:left="450" w:hanging="450"/>
      </w:pPr>
      <w:r>
        <w:t xml:space="preserve">From the </w:t>
      </w:r>
      <w:r w:rsidRPr="00EF4632">
        <w:rPr>
          <w:rStyle w:val="PenScreenTextChar"/>
        </w:rPr>
        <w:t>Design</w:t>
      </w:r>
      <w:r>
        <w:t xml:space="preserve"> tab on the left, expand the </w:t>
      </w:r>
      <w:r>
        <w:rPr>
          <w:rStyle w:val="PenScreenTextChar"/>
        </w:rPr>
        <w:t>Input</w:t>
      </w:r>
      <w:r>
        <w:t xml:space="preserve"> folder and drag </w:t>
      </w:r>
      <w:r>
        <w:rPr>
          <w:rStyle w:val="PenScreenTextChar"/>
        </w:rPr>
        <w:t>Get System Info</w:t>
      </w:r>
      <w:r>
        <w:t xml:space="preserve"> onto the canvas.</w:t>
      </w:r>
    </w:p>
    <w:p w:rsidR="005E3FE5" w:rsidRDefault="005E3FE5" w:rsidP="005E3FE5">
      <w:pPr>
        <w:pStyle w:val="PenNumbered"/>
        <w:ind w:left="450" w:hanging="450"/>
      </w:pPr>
      <w:r>
        <w:t xml:space="preserve">Double-click on </w:t>
      </w:r>
      <w:r>
        <w:rPr>
          <w:rStyle w:val="PenScreenTextChar"/>
        </w:rPr>
        <w:t>Get System Info</w:t>
      </w:r>
      <w:r>
        <w:t xml:space="preserve"> step to open its properties.  </w:t>
      </w:r>
    </w:p>
    <w:p w:rsidR="005E3FE5" w:rsidRPr="005E3FE5" w:rsidRDefault="005E3FE5" w:rsidP="005E3FE5">
      <w:pPr>
        <w:pStyle w:val="PenNumbered"/>
        <w:ind w:left="450" w:hanging="450"/>
        <w:rPr>
          <w:rStyle w:val="PenCodeLine"/>
          <w:rFonts w:ascii="Open Sans" w:hAnsi="Open Sans"/>
          <w:bCs w:val="0"/>
          <w:color w:val="333E48"/>
        </w:rPr>
      </w:pPr>
      <w:r>
        <w:t xml:space="preserve">In the </w:t>
      </w:r>
      <w:r w:rsidRPr="005E3FE5">
        <w:rPr>
          <w:rStyle w:val="PenScreenTextChar"/>
        </w:rPr>
        <w:t>Name</w:t>
      </w:r>
      <w:r>
        <w:t xml:space="preserve"> field type </w:t>
      </w:r>
      <w:proofErr w:type="spellStart"/>
      <w:r w:rsidRPr="005E3FE5">
        <w:rPr>
          <w:rStyle w:val="PenCodeLine"/>
        </w:rPr>
        <w:t>current_date</w:t>
      </w:r>
      <w:proofErr w:type="spellEnd"/>
    </w:p>
    <w:p w:rsidR="005E3FE5" w:rsidRPr="005E3FE5" w:rsidRDefault="005E3FE5" w:rsidP="005E3FE5">
      <w:pPr>
        <w:pStyle w:val="PenNumbered"/>
        <w:ind w:left="450" w:hanging="450"/>
        <w:rPr>
          <w:rStyle w:val="PenCodeLine"/>
          <w:rFonts w:ascii="Open Sans" w:hAnsi="Open Sans"/>
          <w:bCs w:val="0"/>
          <w:color w:val="333E48"/>
        </w:rPr>
      </w:pPr>
      <w:r>
        <w:t xml:space="preserve">In the </w:t>
      </w:r>
      <w:r w:rsidRPr="005E3FE5">
        <w:rPr>
          <w:rStyle w:val="PenScreenTextChar"/>
        </w:rPr>
        <w:t>Type</w:t>
      </w:r>
      <w:r>
        <w:t xml:space="preserve"> field, select from the drop-down menu, </w:t>
      </w:r>
      <w:r w:rsidRPr="005E3FE5">
        <w:rPr>
          <w:rStyle w:val="PenCodeLine"/>
        </w:rPr>
        <w:t>system date (variable)</w:t>
      </w:r>
    </w:p>
    <w:p w:rsidR="005E3FE5" w:rsidRDefault="005E3FE5" w:rsidP="005E3FE5">
      <w:pPr>
        <w:pStyle w:val="PenNumbered"/>
        <w:ind w:left="450" w:hanging="450"/>
      </w:pPr>
      <w:r>
        <w:t xml:space="preserve">Click </w:t>
      </w:r>
      <w:r w:rsidRPr="00EF4632">
        <w:rPr>
          <w:rStyle w:val="PenScreenTextChar"/>
        </w:rPr>
        <w:t>OK</w:t>
      </w:r>
      <w:r>
        <w:t xml:space="preserve"> to return to the canvas.</w:t>
      </w:r>
    </w:p>
    <w:p w:rsidR="00362867" w:rsidRDefault="005E3FE5" w:rsidP="005E3FE5">
      <w:pPr>
        <w:pStyle w:val="PenNumbered"/>
        <w:ind w:left="450" w:hanging="450"/>
      </w:pPr>
      <w:r>
        <w:t xml:space="preserve">To draw a hop between two steps, shift-click the </w:t>
      </w:r>
      <w:r w:rsidRPr="00EF4632">
        <w:rPr>
          <w:rStyle w:val="PenScreenTextChar"/>
        </w:rPr>
        <w:t>CSV file input</w:t>
      </w:r>
      <w:r>
        <w:t xml:space="preserve"> step and while holding down your mouse key, drag a </w:t>
      </w:r>
      <w:r w:rsidRPr="00EF4632">
        <w:rPr>
          <w:rStyle w:val="PenBodyChar"/>
          <w:b/>
          <w:bCs/>
        </w:rPr>
        <w:t>hop</w:t>
      </w:r>
      <w:r>
        <w:t xml:space="preserve"> over to the </w:t>
      </w:r>
      <w:r>
        <w:rPr>
          <w:rStyle w:val="PenScreenTextChar"/>
        </w:rPr>
        <w:t>Get System Info</w:t>
      </w:r>
      <w:r>
        <w:t xml:space="preserve"> step.  When prompted, select </w:t>
      </w:r>
      <w:r w:rsidRPr="00EF4632">
        <w:rPr>
          <w:rStyle w:val="PenScreenTextChar"/>
        </w:rPr>
        <w:t>Main output of step</w:t>
      </w:r>
      <w:r w:rsidR="00362867">
        <w:t>.</w:t>
      </w:r>
    </w:p>
    <w:p w:rsidR="005E3FE5" w:rsidRDefault="005E3FE5" w:rsidP="0091763A">
      <w:pPr>
        <w:pStyle w:val="PenNumbered"/>
        <w:numPr>
          <w:ilvl w:val="0"/>
          <w:numId w:val="0"/>
        </w:numPr>
        <w:ind w:left="450"/>
      </w:pPr>
    </w:p>
    <w:p w:rsidR="00362867" w:rsidRPr="0091763A" w:rsidRDefault="00362867" w:rsidP="0091763A">
      <w:pPr>
        <w:pStyle w:val="PenNoteSubNumbered"/>
        <w:rPr>
          <w:color w:val="1F497D" w:themeColor="text2"/>
        </w:rPr>
      </w:pPr>
      <w:r w:rsidRPr="0091763A">
        <w:rPr>
          <w:noProof/>
          <w:color w:val="1F497D" w:themeColor="text2"/>
        </w:rPr>
        <w:drawing>
          <wp:anchor distT="0" distB="0" distL="114300" distR="114300" simplePos="0" relativeHeight="251729920" behindDoc="0" locked="0" layoutInCell="1" allowOverlap="1" wp14:anchorId="282CC1AD" wp14:editId="580ED8AC">
            <wp:simplePos x="0" y="0"/>
            <wp:positionH relativeFrom="column">
              <wp:posOffset>1287</wp:posOffset>
            </wp:positionH>
            <wp:positionV relativeFrom="paragraph">
              <wp:posOffset>-2574</wp:posOffset>
            </wp:positionV>
            <wp:extent cx="420624" cy="530352"/>
            <wp:effectExtent l="0" t="0" r="0" b="3175"/>
            <wp:wrapSquare wrapText="r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Now that we have the </w:t>
      </w:r>
      <w:r w:rsidR="00DE5280">
        <w:rPr>
          <w:color w:val="1F497D" w:themeColor="text2"/>
        </w:rPr>
        <w:t>current date, we need to derive</w:t>
      </w:r>
      <w:r w:rsidRPr="0091763A">
        <w:rPr>
          <w:color w:val="1F497D" w:themeColor="text2"/>
        </w:rPr>
        <w:t xml:space="preserve"> the current year from t</w:t>
      </w:r>
      <w:r>
        <w:rPr>
          <w:color w:val="1F497D" w:themeColor="text2"/>
        </w:rPr>
        <w:t>he date. And we need to know the year in which the customer was born</w:t>
      </w:r>
      <w:r w:rsidR="00DA0A87">
        <w:rPr>
          <w:color w:val="1F497D" w:themeColor="text2"/>
        </w:rPr>
        <w:t>, which</w:t>
      </w:r>
      <w:r w:rsidR="00DE5280">
        <w:rPr>
          <w:color w:val="1F497D" w:themeColor="text2"/>
        </w:rPr>
        <w:t xml:space="preserve"> </w:t>
      </w:r>
      <w:r w:rsidR="008142C8">
        <w:rPr>
          <w:color w:val="1F497D" w:themeColor="text2"/>
        </w:rPr>
        <w:t xml:space="preserve">is </w:t>
      </w:r>
      <w:r w:rsidR="00DE5280">
        <w:rPr>
          <w:color w:val="1F497D" w:themeColor="text2"/>
        </w:rPr>
        <w:t>based on the customer date of birth.</w:t>
      </w:r>
      <w:r>
        <w:rPr>
          <w:color w:val="1F497D" w:themeColor="text2"/>
        </w:rPr>
        <w:t xml:space="preserve">  </w:t>
      </w:r>
      <w:r w:rsidR="00DA0A87">
        <w:rPr>
          <w:color w:val="1F497D" w:themeColor="text2"/>
        </w:rPr>
        <w:t>With both years in hand, we c</w:t>
      </w:r>
      <w:r w:rsidR="00DE5280">
        <w:rPr>
          <w:color w:val="1F497D" w:themeColor="text2"/>
        </w:rPr>
        <w:t>an</w:t>
      </w:r>
      <w:r w:rsidR="00DA0A87">
        <w:rPr>
          <w:color w:val="1F497D" w:themeColor="text2"/>
        </w:rPr>
        <w:t xml:space="preserve"> calculate the age of the customer</w:t>
      </w:r>
      <w:r w:rsidR="00946B20">
        <w:rPr>
          <w:color w:val="1F497D" w:themeColor="text2"/>
        </w:rPr>
        <w:t xml:space="preserve">. </w:t>
      </w:r>
      <w:r w:rsidR="00DA0A87">
        <w:rPr>
          <w:color w:val="1F497D" w:themeColor="text2"/>
        </w:rPr>
        <w:t>All o</w:t>
      </w:r>
      <w:r w:rsidR="00946B20">
        <w:rPr>
          <w:color w:val="1F497D" w:themeColor="text2"/>
        </w:rPr>
        <w:t>f these calculations can be performed</w:t>
      </w:r>
      <w:r w:rsidR="00DE5280">
        <w:rPr>
          <w:color w:val="1F497D" w:themeColor="text2"/>
        </w:rPr>
        <w:t xml:space="preserve"> w</w:t>
      </w:r>
      <w:r w:rsidRPr="0091763A">
        <w:rPr>
          <w:color w:val="1F497D" w:themeColor="text2"/>
        </w:rPr>
        <w:t xml:space="preserve">ith the </w:t>
      </w:r>
      <w:r w:rsidRPr="0091763A">
        <w:rPr>
          <w:b/>
          <w:color w:val="1F497D" w:themeColor="text2"/>
        </w:rPr>
        <w:t>Calculator</w:t>
      </w:r>
      <w:r w:rsidRPr="0091763A">
        <w:rPr>
          <w:color w:val="1F497D" w:themeColor="text2"/>
        </w:rPr>
        <w:t xml:space="preserve"> step.</w:t>
      </w:r>
    </w:p>
    <w:p w:rsidR="00362867" w:rsidRDefault="00362867" w:rsidP="0091763A">
      <w:pPr>
        <w:pStyle w:val="PenNumbered"/>
        <w:numPr>
          <w:ilvl w:val="0"/>
          <w:numId w:val="0"/>
        </w:numPr>
        <w:ind w:left="288" w:hanging="288"/>
      </w:pPr>
    </w:p>
    <w:p w:rsidR="00362867" w:rsidRDefault="00362867" w:rsidP="0091763A">
      <w:pPr>
        <w:pStyle w:val="PenNumbered"/>
        <w:numPr>
          <w:ilvl w:val="0"/>
          <w:numId w:val="0"/>
        </w:numPr>
        <w:ind w:left="288" w:hanging="288"/>
      </w:pPr>
    </w:p>
    <w:p w:rsidR="005E3FE5" w:rsidRDefault="005E3FE5" w:rsidP="005E3FE5">
      <w:pPr>
        <w:pStyle w:val="PenNumbered"/>
        <w:ind w:left="450" w:hanging="450"/>
      </w:pPr>
      <w:r>
        <w:t xml:space="preserve">From the </w:t>
      </w:r>
      <w:r w:rsidRPr="00EF4632">
        <w:rPr>
          <w:rStyle w:val="PenScreenTextChar"/>
        </w:rPr>
        <w:t>Design</w:t>
      </w:r>
      <w:r>
        <w:t xml:space="preserve"> tab on the left, expand the </w:t>
      </w:r>
      <w:r>
        <w:rPr>
          <w:rStyle w:val="PenScreenTextChar"/>
        </w:rPr>
        <w:t>Transform</w:t>
      </w:r>
      <w:r>
        <w:t xml:space="preserve"> folder and drag the </w:t>
      </w:r>
      <w:r>
        <w:rPr>
          <w:rStyle w:val="PenScreenTextChar"/>
        </w:rPr>
        <w:t>Calculator</w:t>
      </w:r>
      <w:r>
        <w:t xml:space="preserve"> step onto the canvas.</w:t>
      </w:r>
    </w:p>
    <w:p w:rsidR="005E3FE5" w:rsidRDefault="005E3FE5" w:rsidP="005E3FE5">
      <w:pPr>
        <w:pStyle w:val="PenNumbered"/>
        <w:ind w:left="450" w:hanging="450"/>
      </w:pPr>
      <w:r>
        <w:t xml:space="preserve">Draw a hop between the </w:t>
      </w:r>
      <w:r w:rsidRPr="005E3FE5">
        <w:rPr>
          <w:rStyle w:val="PenScreenTextChar"/>
        </w:rPr>
        <w:t>Get System Info</w:t>
      </w:r>
      <w:r>
        <w:t xml:space="preserve"> and </w:t>
      </w:r>
      <w:r w:rsidRPr="005E3FE5">
        <w:rPr>
          <w:rStyle w:val="PenScreenTextChar"/>
        </w:rPr>
        <w:t xml:space="preserve">Calculator </w:t>
      </w:r>
      <w:r w:rsidRPr="005E3FE5">
        <w:t>steps</w:t>
      </w:r>
      <w:r>
        <w:t>.</w:t>
      </w:r>
    </w:p>
    <w:p w:rsidR="005E3FE5" w:rsidRDefault="005E3FE5" w:rsidP="005E3FE5">
      <w:pPr>
        <w:pStyle w:val="PenNumbered"/>
        <w:ind w:left="450" w:hanging="450"/>
      </w:pPr>
      <w:r>
        <w:t xml:space="preserve">Double-click on </w:t>
      </w:r>
      <w:r>
        <w:rPr>
          <w:rStyle w:val="PenScreenTextChar"/>
        </w:rPr>
        <w:t>Calculator</w:t>
      </w:r>
      <w:r>
        <w:t xml:space="preserve"> step to open its properties.  </w:t>
      </w:r>
    </w:p>
    <w:p w:rsidR="005E3FE5" w:rsidRPr="005E3FE5" w:rsidRDefault="005E3FE5" w:rsidP="005E3FE5">
      <w:pPr>
        <w:pStyle w:val="PenNumbered"/>
        <w:ind w:left="450" w:hanging="450"/>
        <w:rPr>
          <w:rStyle w:val="PenCodeLine"/>
          <w:rFonts w:ascii="Open Sans" w:hAnsi="Open Sans"/>
          <w:bCs w:val="0"/>
          <w:color w:val="333E48"/>
        </w:rPr>
      </w:pPr>
      <w:r>
        <w:t xml:space="preserve">In the </w:t>
      </w:r>
      <w:r>
        <w:rPr>
          <w:rStyle w:val="PenScreenTextChar"/>
        </w:rPr>
        <w:t>Step n</w:t>
      </w:r>
      <w:r w:rsidRPr="005E3FE5">
        <w:rPr>
          <w:rStyle w:val="PenScreenTextChar"/>
        </w:rPr>
        <w:t>ame</w:t>
      </w:r>
      <w:r>
        <w:t xml:space="preserve"> box type </w:t>
      </w:r>
      <w:r>
        <w:rPr>
          <w:rStyle w:val="PenCodeLine"/>
        </w:rPr>
        <w:t>Calculate age</w:t>
      </w:r>
    </w:p>
    <w:p w:rsidR="005E3FE5" w:rsidRDefault="005E3FE5" w:rsidP="005E3FE5">
      <w:pPr>
        <w:pStyle w:val="PenNumbered"/>
        <w:ind w:left="450" w:hanging="450"/>
      </w:pPr>
      <w:r>
        <w:t xml:space="preserve">Follow these steps to create the first year of birth calculation: In the </w:t>
      </w:r>
      <w:r w:rsidRPr="005E3FE5">
        <w:rPr>
          <w:rStyle w:val="PenScreenTextChar"/>
        </w:rPr>
        <w:t>New Field</w:t>
      </w:r>
      <w:r>
        <w:t xml:space="preserve"> column type </w:t>
      </w:r>
      <w:proofErr w:type="spellStart"/>
      <w:r w:rsidRPr="005E3FE5">
        <w:rPr>
          <w:rStyle w:val="PenCodeLine"/>
        </w:rPr>
        <w:t>yob</w:t>
      </w:r>
      <w:proofErr w:type="spellEnd"/>
      <w:r>
        <w:t xml:space="preserve">, in the </w:t>
      </w:r>
      <w:r w:rsidRPr="005E3FE5">
        <w:rPr>
          <w:rStyle w:val="PenScreenTextChar"/>
        </w:rPr>
        <w:t>Calculation</w:t>
      </w:r>
      <w:r>
        <w:t xml:space="preserve"> column select </w:t>
      </w:r>
      <w:r w:rsidRPr="005E3FE5">
        <w:rPr>
          <w:rStyle w:val="PenCodeLine"/>
        </w:rPr>
        <w:t>Year of date A</w:t>
      </w:r>
      <w:r>
        <w:t xml:space="preserve">, in the </w:t>
      </w:r>
      <w:r w:rsidRPr="005E3FE5">
        <w:rPr>
          <w:rStyle w:val="PenScreenTextChar"/>
        </w:rPr>
        <w:t>Field A</w:t>
      </w:r>
      <w:r>
        <w:t xml:space="preserve"> column select the </w:t>
      </w:r>
      <w:proofErr w:type="spellStart"/>
      <w:proofErr w:type="gramStart"/>
      <w:r w:rsidRPr="005E3FE5">
        <w:rPr>
          <w:rStyle w:val="PenCodeLine"/>
        </w:rPr>
        <w:t>dob</w:t>
      </w:r>
      <w:proofErr w:type="spellEnd"/>
      <w:proofErr w:type="gramEnd"/>
      <w:r>
        <w:t xml:space="preserve"> field, and finally in the </w:t>
      </w:r>
      <w:r w:rsidRPr="005E3FE5">
        <w:rPr>
          <w:rStyle w:val="PenScreenTextChar"/>
        </w:rPr>
        <w:t>Remove</w:t>
      </w:r>
      <w:r>
        <w:t xml:space="preserve"> column select </w:t>
      </w:r>
      <w:r w:rsidRPr="005E3FE5">
        <w:rPr>
          <w:rStyle w:val="PenCodeLine"/>
        </w:rPr>
        <w:t>Y</w:t>
      </w:r>
      <w:r>
        <w:t>.</w:t>
      </w:r>
    </w:p>
    <w:p w:rsidR="005E3FE5" w:rsidRDefault="005E3FE5" w:rsidP="005E3FE5">
      <w:pPr>
        <w:pStyle w:val="PenNumbered"/>
        <w:ind w:left="450" w:hanging="450"/>
      </w:pPr>
      <w:r>
        <w:t xml:space="preserve">Follow these steps to create the second year calculation: In the </w:t>
      </w:r>
      <w:r w:rsidRPr="005E3FE5">
        <w:rPr>
          <w:rStyle w:val="PenScreenTextChar"/>
        </w:rPr>
        <w:t>New Field</w:t>
      </w:r>
      <w:r>
        <w:t xml:space="preserve"> column type </w:t>
      </w:r>
      <w:r w:rsidRPr="005E3FE5">
        <w:rPr>
          <w:rStyle w:val="PenCodeLine"/>
        </w:rPr>
        <w:t>y</w:t>
      </w:r>
      <w:r>
        <w:rPr>
          <w:rStyle w:val="PenCodeLine"/>
        </w:rPr>
        <w:t>ear</w:t>
      </w:r>
      <w:r>
        <w:t xml:space="preserve">, in the </w:t>
      </w:r>
      <w:r w:rsidRPr="005E3FE5">
        <w:rPr>
          <w:rStyle w:val="PenScreenTextChar"/>
        </w:rPr>
        <w:t>Calculation</w:t>
      </w:r>
      <w:r>
        <w:t xml:space="preserve"> column select </w:t>
      </w:r>
      <w:r w:rsidRPr="005E3FE5">
        <w:rPr>
          <w:rStyle w:val="PenCodeLine"/>
        </w:rPr>
        <w:t>Year of date A</w:t>
      </w:r>
      <w:r>
        <w:t xml:space="preserve">, in the </w:t>
      </w:r>
      <w:r w:rsidRPr="005E3FE5">
        <w:rPr>
          <w:rStyle w:val="PenScreenTextChar"/>
        </w:rPr>
        <w:t>Field A</w:t>
      </w:r>
      <w:r>
        <w:t xml:space="preserve"> column select the </w:t>
      </w:r>
      <w:proofErr w:type="spellStart"/>
      <w:r>
        <w:rPr>
          <w:rStyle w:val="PenCodeLine"/>
        </w:rPr>
        <w:t>current_date</w:t>
      </w:r>
      <w:proofErr w:type="spellEnd"/>
      <w:r>
        <w:t xml:space="preserve"> field, and finally in the </w:t>
      </w:r>
      <w:r w:rsidRPr="005E3FE5">
        <w:rPr>
          <w:rStyle w:val="PenScreenTextChar"/>
        </w:rPr>
        <w:t>Remove</w:t>
      </w:r>
      <w:r>
        <w:t xml:space="preserve"> column select </w:t>
      </w:r>
      <w:r w:rsidRPr="005E3FE5">
        <w:rPr>
          <w:rStyle w:val="PenCodeLine"/>
        </w:rPr>
        <w:t>Y</w:t>
      </w:r>
      <w:r>
        <w:t>.</w:t>
      </w:r>
    </w:p>
    <w:p w:rsidR="005E3FE5" w:rsidRDefault="005E3FE5" w:rsidP="005E3FE5">
      <w:pPr>
        <w:pStyle w:val="PenNumbered"/>
        <w:ind w:left="450" w:hanging="450"/>
      </w:pPr>
      <w:r>
        <w:t xml:space="preserve">Follow these steps to create the third customer age calculation: In the </w:t>
      </w:r>
      <w:r w:rsidRPr="005E3FE5">
        <w:rPr>
          <w:rStyle w:val="PenScreenTextChar"/>
        </w:rPr>
        <w:t>New Field</w:t>
      </w:r>
      <w:r>
        <w:t xml:space="preserve"> column type </w:t>
      </w:r>
      <w:r>
        <w:rPr>
          <w:rStyle w:val="PenCodeLine"/>
        </w:rPr>
        <w:t>age</w:t>
      </w:r>
      <w:r>
        <w:t xml:space="preserve">, in the </w:t>
      </w:r>
      <w:r w:rsidRPr="005E3FE5">
        <w:rPr>
          <w:rStyle w:val="PenScreenTextChar"/>
        </w:rPr>
        <w:t>Calculation</w:t>
      </w:r>
      <w:r>
        <w:t xml:space="preserve"> column select </w:t>
      </w:r>
      <w:r>
        <w:rPr>
          <w:rStyle w:val="PenCodeLine"/>
        </w:rPr>
        <w:t>A - B</w:t>
      </w:r>
      <w:r>
        <w:t xml:space="preserve">, in the </w:t>
      </w:r>
      <w:r w:rsidRPr="005E3FE5">
        <w:rPr>
          <w:rStyle w:val="PenScreenTextChar"/>
        </w:rPr>
        <w:t>Field A</w:t>
      </w:r>
      <w:r>
        <w:t xml:space="preserve"> column select the </w:t>
      </w:r>
      <w:r>
        <w:rPr>
          <w:rStyle w:val="PenCodeLine"/>
        </w:rPr>
        <w:t>year</w:t>
      </w:r>
      <w:r>
        <w:t xml:space="preserve"> field, </w:t>
      </w:r>
      <w:r w:rsidR="0040575C" w:rsidRPr="0040575C">
        <w:t xml:space="preserve">in the </w:t>
      </w:r>
      <w:r w:rsidR="0040575C" w:rsidRPr="0040575C">
        <w:rPr>
          <w:rStyle w:val="PenScreenTextChar"/>
        </w:rPr>
        <w:t>Field B</w:t>
      </w:r>
      <w:r w:rsidR="0040575C" w:rsidRPr="0040575C">
        <w:t xml:space="preserve"> column select the </w:t>
      </w:r>
      <w:proofErr w:type="spellStart"/>
      <w:r w:rsidR="0040575C" w:rsidRPr="0040575C">
        <w:rPr>
          <w:rStyle w:val="PenCodeLine"/>
        </w:rPr>
        <w:t>yob</w:t>
      </w:r>
      <w:proofErr w:type="spellEnd"/>
      <w:r w:rsidR="0040575C" w:rsidRPr="0040575C">
        <w:t xml:space="preserve"> field, </w:t>
      </w:r>
      <w:r>
        <w:t xml:space="preserve">and finally in the </w:t>
      </w:r>
      <w:r w:rsidRPr="005E3FE5">
        <w:rPr>
          <w:rStyle w:val="PenScreenTextChar"/>
        </w:rPr>
        <w:t>Remove</w:t>
      </w:r>
      <w:r>
        <w:t xml:space="preserve"> </w:t>
      </w:r>
      <w:r w:rsidR="0040575C">
        <w:t xml:space="preserve">column, </w:t>
      </w:r>
      <w:r>
        <w:t xml:space="preserve">make sure it is set to </w:t>
      </w:r>
      <w:r>
        <w:rPr>
          <w:rStyle w:val="PenCodeLine"/>
        </w:rPr>
        <w:t>N</w:t>
      </w:r>
      <w:r>
        <w:t>.</w:t>
      </w:r>
    </w:p>
    <w:p w:rsidR="005E3FE5" w:rsidRDefault="005E3FE5" w:rsidP="005E3FE5">
      <w:pPr>
        <w:pStyle w:val="PenNumbered"/>
        <w:ind w:left="450" w:hanging="450"/>
      </w:pPr>
      <w:r>
        <w:t xml:space="preserve">Once your </w:t>
      </w:r>
      <w:r w:rsidRPr="005E3FE5">
        <w:rPr>
          <w:rStyle w:val="PenScreenTextChar"/>
        </w:rPr>
        <w:t>Calculate age</w:t>
      </w:r>
      <w:r>
        <w:t xml:space="preserve"> step matches the following image, click </w:t>
      </w:r>
      <w:r w:rsidRPr="005E3FE5">
        <w:rPr>
          <w:rStyle w:val="PenScreenTextChar"/>
        </w:rPr>
        <w:t>OK</w:t>
      </w:r>
      <w:r>
        <w:t xml:space="preserve"> to return to the canvas.</w:t>
      </w:r>
    </w:p>
    <w:p w:rsidR="005E3FE5" w:rsidRDefault="005E3FE5" w:rsidP="005E3FE5">
      <w:pPr>
        <w:pStyle w:val="PenNumbered"/>
        <w:numPr>
          <w:ilvl w:val="0"/>
          <w:numId w:val="0"/>
        </w:numPr>
        <w:ind w:left="450"/>
      </w:pPr>
      <w:r>
        <w:rPr>
          <w:noProof/>
        </w:rPr>
        <w:drawing>
          <wp:inline distT="0" distB="0" distL="0" distR="0" wp14:anchorId="4C9B1B9F" wp14:editId="757F7422">
            <wp:extent cx="4320540" cy="1031206"/>
            <wp:effectExtent l="19050" t="19050" r="22860" b="171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7089" cy="1037543"/>
                    </a:xfrm>
                    <a:prstGeom prst="rect">
                      <a:avLst/>
                    </a:prstGeom>
                    <a:ln>
                      <a:solidFill>
                        <a:schemeClr val="accent1"/>
                      </a:solidFill>
                    </a:ln>
                  </pic:spPr>
                </pic:pic>
              </a:graphicData>
            </a:graphic>
          </wp:inline>
        </w:drawing>
      </w:r>
    </w:p>
    <w:p w:rsidR="00284CE7" w:rsidRDefault="00284CE7" w:rsidP="0091763A">
      <w:pPr>
        <w:pStyle w:val="PenNumbered"/>
        <w:numPr>
          <w:ilvl w:val="0"/>
          <w:numId w:val="0"/>
        </w:numPr>
        <w:ind w:left="450"/>
      </w:pPr>
    </w:p>
    <w:p w:rsidR="00284CE7" w:rsidRPr="000E0DCC" w:rsidRDefault="00284CE7" w:rsidP="00284CE7">
      <w:pPr>
        <w:pStyle w:val="PenNoteSubNumbered"/>
        <w:rPr>
          <w:color w:val="1F497D" w:themeColor="text2"/>
        </w:rPr>
      </w:pPr>
      <w:r w:rsidRPr="000E0DCC">
        <w:rPr>
          <w:noProof/>
          <w:color w:val="1F497D" w:themeColor="text2"/>
        </w:rPr>
        <w:drawing>
          <wp:anchor distT="0" distB="0" distL="114300" distR="114300" simplePos="0" relativeHeight="251731968" behindDoc="0" locked="0" layoutInCell="1" allowOverlap="1" wp14:anchorId="3597203B" wp14:editId="01BC5639">
            <wp:simplePos x="0" y="0"/>
            <wp:positionH relativeFrom="column">
              <wp:posOffset>1287</wp:posOffset>
            </wp:positionH>
            <wp:positionV relativeFrom="paragraph">
              <wp:posOffset>-2574</wp:posOffset>
            </wp:positionV>
            <wp:extent cx="420624" cy="530352"/>
            <wp:effectExtent l="0" t="0" r="0" b="3175"/>
            <wp:wrapSquare wrapText="r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7160F4">
        <w:rPr>
          <w:color w:val="1F497D" w:themeColor="text2"/>
        </w:rPr>
        <w:t xml:space="preserve">Customer data has been enriched with age information, and we are ready to write the data to </w:t>
      </w:r>
      <w:r w:rsidR="00B56BE8">
        <w:rPr>
          <w:color w:val="1F497D" w:themeColor="text2"/>
        </w:rPr>
        <w:t xml:space="preserve">a </w:t>
      </w:r>
      <w:r w:rsidR="007160F4">
        <w:rPr>
          <w:color w:val="1F497D" w:themeColor="text2"/>
        </w:rPr>
        <w:t>MongoDB</w:t>
      </w:r>
      <w:r w:rsidR="00B56BE8">
        <w:rPr>
          <w:color w:val="1F497D" w:themeColor="text2"/>
        </w:rPr>
        <w:t xml:space="preserve"> collection</w:t>
      </w:r>
      <w:r w:rsidR="007160F4">
        <w:rPr>
          <w:color w:val="1F497D" w:themeColor="text2"/>
        </w:rPr>
        <w:t>.</w:t>
      </w:r>
    </w:p>
    <w:p w:rsidR="00284CE7" w:rsidRDefault="00284CE7" w:rsidP="0091763A">
      <w:pPr>
        <w:pStyle w:val="PenNumbered"/>
        <w:numPr>
          <w:ilvl w:val="0"/>
          <w:numId w:val="0"/>
        </w:numPr>
      </w:pPr>
    </w:p>
    <w:p w:rsidR="005E3FE5" w:rsidRDefault="005E3FE5" w:rsidP="005E3FE5">
      <w:pPr>
        <w:pStyle w:val="PenNumbered"/>
        <w:ind w:left="450" w:hanging="450"/>
      </w:pPr>
      <w:r>
        <w:t xml:space="preserve">From the </w:t>
      </w:r>
      <w:r w:rsidRPr="00EF4632">
        <w:rPr>
          <w:rStyle w:val="PenScreenTextChar"/>
        </w:rPr>
        <w:t>Design</w:t>
      </w:r>
      <w:r>
        <w:t xml:space="preserve"> tab on the left, expand the </w:t>
      </w:r>
      <w:r w:rsidRPr="00EF4632">
        <w:rPr>
          <w:rStyle w:val="PenScreenTextChar"/>
        </w:rPr>
        <w:t>Big Data</w:t>
      </w:r>
      <w:r>
        <w:t xml:space="preserve"> folder and drag </w:t>
      </w:r>
      <w:r w:rsidRPr="00EF4632">
        <w:rPr>
          <w:rStyle w:val="PenScreenTextChar"/>
        </w:rPr>
        <w:t>MongoDB Output</w:t>
      </w:r>
      <w:r>
        <w:t xml:space="preserve"> onto the canvas.</w:t>
      </w:r>
    </w:p>
    <w:p w:rsidR="005E3FE5" w:rsidRDefault="005E3FE5" w:rsidP="005E3FE5">
      <w:pPr>
        <w:pStyle w:val="PenNumbered"/>
        <w:ind w:left="450" w:hanging="450"/>
      </w:pPr>
      <w:r>
        <w:t xml:space="preserve">Draw a hop between the </w:t>
      </w:r>
      <w:r>
        <w:rPr>
          <w:rStyle w:val="PenScreenTextChar"/>
        </w:rPr>
        <w:t>Calculate age</w:t>
      </w:r>
      <w:r>
        <w:t xml:space="preserve"> and </w:t>
      </w:r>
      <w:r>
        <w:rPr>
          <w:rStyle w:val="PenScreenTextChar"/>
        </w:rPr>
        <w:t>MongoDB Output</w:t>
      </w:r>
      <w:r w:rsidRPr="005E3FE5">
        <w:rPr>
          <w:rStyle w:val="PenScreenTextChar"/>
        </w:rPr>
        <w:t xml:space="preserve"> </w:t>
      </w:r>
      <w:r w:rsidRPr="005E3FE5">
        <w:t>steps</w:t>
      </w:r>
      <w:r>
        <w:t>.  The resulting transformation should match the following image:</w:t>
      </w:r>
    </w:p>
    <w:p w:rsidR="000B093E" w:rsidRDefault="00E55A7C" w:rsidP="005E3FE5">
      <w:pPr>
        <w:pStyle w:val="PenNumbered"/>
        <w:numPr>
          <w:ilvl w:val="0"/>
          <w:numId w:val="0"/>
        </w:numPr>
        <w:ind w:left="450"/>
      </w:pPr>
      <w:r>
        <w:rPr>
          <w:noProof/>
        </w:rPr>
        <w:drawing>
          <wp:inline distT="0" distB="0" distL="0" distR="0" wp14:anchorId="1CB8465B" wp14:editId="646FD17F">
            <wp:extent cx="4370046" cy="561072"/>
            <wp:effectExtent l="19050" t="19050" r="12065" b="107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6225" cy="584976"/>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Double-click on </w:t>
      </w:r>
      <w:r w:rsidRPr="00EF4632">
        <w:rPr>
          <w:rStyle w:val="PenScreenTextChar"/>
        </w:rPr>
        <w:t>MongoDB Output</w:t>
      </w:r>
      <w:r>
        <w:t xml:space="preserve"> step to open its properties.  </w:t>
      </w:r>
    </w:p>
    <w:p w:rsidR="000B093E" w:rsidRDefault="000B093E" w:rsidP="000B093E">
      <w:pPr>
        <w:pStyle w:val="PenNumbered"/>
        <w:ind w:left="450" w:hanging="450"/>
      </w:pPr>
      <w:r>
        <w:t xml:space="preserve">On the </w:t>
      </w:r>
      <w:r w:rsidRPr="00EF4632">
        <w:rPr>
          <w:rStyle w:val="PenScreenTextChar"/>
        </w:rPr>
        <w:t>Output Options</w:t>
      </w:r>
      <w:r>
        <w:t xml:space="preserve"> tab, type </w:t>
      </w:r>
      <w:r>
        <w:rPr>
          <w:rStyle w:val="PenCodeblockBodyChar"/>
        </w:rPr>
        <w:t>customer</w:t>
      </w:r>
      <w:r w:rsidRPr="00EF4632">
        <w:rPr>
          <w:rStyle w:val="PenCodeblockBodyChar"/>
        </w:rPr>
        <w:t>360</w:t>
      </w:r>
      <w:r>
        <w:t xml:space="preserve"> in the </w:t>
      </w:r>
      <w:r w:rsidRPr="00EF4632">
        <w:rPr>
          <w:rStyle w:val="PenScreenTextChar"/>
        </w:rPr>
        <w:t>Database</w:t>
      </w:r>
      <w:r>
        <w:t xml:space="preserve"> and </w:t>
      </w:r>
      <w:r w:rsidRPr="00EF4632">
        <w:rPr>
          <w:rStyle w:val="PenScreenTextChar"/>
        </w:rPr>
        <w:t>Collection</w:t>
      </w:r>
      <w:r>
        <w:t xml:space="preserve"> entry boxes.</w:t>
      </w:r>
    </w:p>
    <w:p w:rsidR="000B093E" w:rsidRDefault="000B093E" w:rsidP="000B093E">
      <w:pPr>
        <w:pStyle w:val="PenNumbered"/>
        <w:ind w:left="450" w:hanging="450"/>
      </w:pPr>
      <w:r>
        <w:t xml:space="preserve">Check </w:t>
      </w:r>
      <w:proofErr w:type="gramStart"/>
      <w:r w:rsidRPr="00EF4632">
        <w:rPr>
          <w:rStyle w:val="PenScreenTextChar"/>
        </w:rPr>
        <w:t>Truncate</w:t>
      </w:r>
      <w:proofErr w:type="gramEnd"/>
      <w:r w:rsidRPr="00EF4632">
        <w:rPr>
          <w:rStyle w:val="PenScreenTextChar"/>
        </w:rPr>
        <w:t xml:space="preserve"> collection</w:t>
      </w:r>
      <w:r>
        <w:t>.</w:t>
      </w:r>
    </w:p>
    <w:p w:rsidR="000B093E" w:rsidRDefault="000B093E" w:rsidP="000B093E">
      <w:pPr>
        <w:pStyle w:val="PenNumbered"/>
        <w:ind w:left="450" w:hanging="450"/>
      </w:pPr>
      <w:r>
        <w:lastRenderedPageBreak/>
        <w:t xml:space="preserve">On the </w:t>
      </w:r>
      <w:r w:rsidRPr="000B093E">
        <w:rPr>
          <w:rStyle w:val="PenScreenTextChar"/>
        </w:rPr>
        <w:t>Mongo document fields</w:t>
      </w:r>
      <w:r>
        <w:t xml:space="preserve"> tab click the </w:t>
      </w:r>
      <w:r w:rsidRPr="00EF4632">
        <w:rPr>
          <w:rStyle w:val="PenScreenTextChar"/>
        </w:rPr>
        <w:t xml:space="preserve">Get </w:t>
      </w:r>
      <w:proofErr w:type="gramStart"/>
      <w:r w:rsidRPr="00EF4632">
        <w:rPr>
          <w:rStyle w:val="PenScreenTextChar"/>
        </w:rPr>
        <w:t>fields</w:t>
      </w:r>
      <w:proofErr w:type="gramEnd"/>
      <w:r>
        <w:t xml:space="preserve"> button at the bottom to populate the field names.</w:t>
      </w:r>
    </w:p>
    <w:p w:rsidR="000B093E" w:rsidRDefault="000B093E" w:rsidP="000B093E">
      <w:pPr>
        <w:pStyle w:val="PenNumbered"/>
        <w:ind w:left="450" w:hanging="450"/>
      </w:pPr>
      <w:r>
        <w:t xml:space="preserve">Click </w:t>
      </w:r>
      <w:r w:rsidRPr="001E02BF">
        <w:rPr>
          <w:rStyle w:val="PenScreenTextChar"/>
        </w:rPr>
        <w:t>OK</w:t>
      </w:r>
      <w:r>
        <w:t xml:space="preserve"> to return to the main canvas.</w:t>
      </w:r>
    </w:p>
    <w:p w:rsidR="000B093E" w:rsidRDefault="000B093E" w:rsidP="000B093E">
      <w:pPr>
        <w:pStyle w:val="PenNumbered"/>
        <w:ind w:left="450" w:right="-90" w:hanging="450"/>
      </w:pPr>
      <w:r>
        <w:t xml:space="preserve">Click the save icon in the toolbar to save your new transformation as </w:t>
      </w:r>
      <w:proofErr w:type="spellStart"/>
      <w:r w:rsidRPr="001E02BF">
        <w:rPr>
          <w:rStyle w:val="PenCodeblockBodyChar"/>
        </w:rPr>
        <w:t>t_load_customers</w:t>
      </w:r>
      <w:proofErr w:type="spellEnd"/>
      <w:r>
        <w:t xml:space="preserve">  in the following directory: </w:t>
      </w:r>
      <w:r w:rsidR="00F9132D">
        <w:rPr>
          <w:rStyle w:val="PenCodeLine"/>
        </w:rPr>
        <w:t>/pentaho/shared_content</w:t>
      </w:r>
      <w:r w:rsidRPr="00C0596A">
        <w:rPr>
          <w:rStyle w:val="PenCodeLine"/>
        </w:rPr>
        <w:t>/WorkshopTraining/student_files/0</w:t>
      </w:r>
      <w:r>
        <w:rPr>
          <w:rStyle w:val="PenCodeLine"/>
        </w:rPr>
        <w:t>3</w:t>
      </w:r>
      <w:r w:rsidRPr="00C0596A">
        <w:rPr>
          <w:rStyle w:val="PenCodeLine"/>
        </w:rPr>
        <w:t>_</w:t>
      </w:r>
      <w:r>
        <w:rPr>
          <w:rStyle w:val="PenCodeLine"/>
        </w:rPr>
        <w:t>customer_360</w:t>
      </w:r>
    </w:p>
    <w:p w:rsidR="000B093E" w:rsidRDefault="000B093E" w:rsidP="000B093E">
      <w:pPr>
        <w:pStyle w:val="PenNumbered"/>
        <w:ind w:left="450" w:hanging="450"/>
      </w:pPr>
      <w:r>
        <w:t xml:space="preserve">Click </w:t>
      </w:r>
      <w:r w:rsidRPr="001E02BF">
        <w:rPr>
          <w:rStyle w:val="PenScreenTextChar"/>
        </w:rPr>
        <w:t>OK</w:t>
      </w:r>
      <w:r>
        <w:t xml:space="preserve"> to return to the main canvas.</w:t>
      </w:r>
    </w:p>
    <w:p w:rsidR="000B093E" w:rsidRDefault="000B093E" w:rsidP="000B093E">
      <w:pPr>
        <w:pStyle w:val="PenNumbered"/>
        <w:tabs>
          <w:tab w:val="clear" w:pos="864"/>
          <w:tab w:val="clear" w:pos="1008"/>
          <w:tab w:val="clear" w:pos="1296"/>
          <w:tab w:val="clear" w:pos="1728"/>
          <w:tab w:val="left" w:pos="270"/>
        </w:tabs>
        <w:ind w:left="450" w:hanging="450"/>
      </w:pPr>
      <w:r>
        <w:t xml:space="preserve">Run your transformation by either clicking </w:t>
      </w:r>
      <w:r>
        <w:rPr>
          <w:noProof/>
        </w:rPr>
        <w:drawing>
          <wp:inline distT="0" distB="0" distL="0" distR="0" wp14:anchorId="30C4D712" wp14:editId="0A7B9087">
            <wp:extent cx="152400" cy="12417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2400" cy="124178"/>
                    </a:xfrm>
                    <a:prstGeom prst="rect">
                      <a:avLst/>
                    </a:prstGeom>
                  </pic:spPr>
                </pic:pic>
              </a:graphicData>
            </a:graphic>
          </wp:inline>
        </w:drawing>
      </w:r>
      <w:r>
        <w:t xml:space="preserve">  or choosing </w:t>
      </w:r>
      <w:r w:rsidRPr="001E02BF">
        <w:rPr>
          <w:rStyle w:val="PenScreenTextChar"/>
        </w:rPr>
        <w:t>Action</w:t>
      </w:r>
      <w:r>
        <w:t xml:space="preserve">| </w:t>
      </w:r>
      <w:r w:rsidRPr="001E02BF">
        <w:rPr>
          <w:rStyle w:val="PenScreenTextChar"/>
        </w:rPr>
        <w:t>Run</w:t>
      </w:r>
      <w:r>
        <w:t xml:space="preserve"> from the main menu.</w:t>
      </w:r>
    </w:p>
    <w:p w:rsidR="000B093E" w:rsidRDefault="000B093E" w:rsidP="000B093E">
      <w:pPr>
        <w:pStyle w:val="PenNumbered"/>
        <w:tabs>
          <w:tab w:val="clear" w:pos="864"/>
          <w:tab w:val="clear" w:pos="1008"/>
          <w:tab w:val="clear" w:pos="1296"/>
          <w:tab w:val="clear" w:pos="1728"/>
          <w:tab w:val="left" w:pos="270"/>
        </w:tabs>
        <w:ind w:left="450" w:hanging="450"/>
      </w:pPr>
      <w:r>
        <w:t xml:space="preserve">Click the </w:t>
      </w:r>
      <w:r w:rsidRPr="001E02BF">
        <w:rPr>
          <w:rStyle w:val="PenScreenTextChar"/>
        </w:rPr>
        <w:t>Launch</w:t>
      </w:r>
      <w:r>
        <w:t xml:space="preserve"> button at the bottom of the </w:t>
      </w:r>
      <w:r w:rsidRPr="001E02BF">
        <w:rPr>
          <w:rStyle w:val="PenScreenTextChar"/>
        </w:rPr>
        <w:t>Execute a transformation</w:t>
      </w:r>
      <w:r>
        <w:t xml:space="preserve"> dialog box.  Your transformation has run successfully when you see the green checkmark boxes on each step as shown in the following image.  This transformation will load 19,673 customers into the newly created MongoDB collection.</w:t>
      </w:r>
    </w:p>
    <w:p w:rsidR="000B093E" w:rsidRDefault="00E55A7C" w:rsidP="000B093E">
      <w:pPr>
        <w:pStyle w:val="PenNumbered"/>
        <w:numPr>
          <w:ilvl w:val="0"/>
          <w:numId w:val="0"/>
        </w:numPr>
        <w:tabs>
          <w:tab w:val="clear" w:pos="864"/>
          <w:tab w:val="clear" w:pos="1008"/>
          <w:tab w:val="clear" w:pos="1296"/>
          <w:tab w:val="clear" w:pos="1728"/>
          <w:tab w:val="left" w:pos="270"/>
        </w:tabs>
        <w:ind w:left="450"/>
      </w:pPr>
      <w:r>
        <w:rPr>
          <w:noProof/>
        </w:rPr>
        <w:drawing>
          <wp:inline distT="0" distB="0" distL="0" distR="0" wp14:anchorId="3862BAA7" wp14:editId="3E9F6459">
            <wp:extent cx="3859553" cy="497329"/>
            <wp:effectExtent l="19050" t="19050" r="26670" b="171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2210" cy="517000"/>
                    </a:xfrm>
                    <a:prstGeom prst="rect">
                      <a:avLst/>
                    </a:prstGeom>
                    <a:ln>
                      <a:solidFill>
                        <a:schemeClr val="accent1"/>
                      </a:solidFill>
                    </a:ln>
                  </pic:spPr>
                </pic:pic>
              </a:graphicData>
            </a:graphic>
          </wp:inline>
        </w:drawing>
      </w:r>
    </w:p>
    <w:p w:rsidR="007C04EB" w:rsidRPr="00762422" w:rsidRDefault="007C04EB" w:rsidP="000B093E">
      <w:pPr>
        <w:pStyle w:val="PenNumbered"/>
        <w:numPr>
          <w:ilvl w:val="0"/>
          <w:numId w:val="0"/>
        </w:numPr>
        <w:tabs>
          <w:tab w:val="clear" w:pos="864"/>
          <w:tab w:val="clear" w:pos="1008"/>
          <w:tab w:val="clear" w:pos="1296"/>
          <w:tab w:val="clear" w:pos="1728"/>
          <w:tab w:val="left" w:pos="270"/>
        </w:tabs>
        <w:ind w:left="450"/>
      </w:pPr>
    </w:p>
    <w:p w:rsidR="000B093E" w:rsidRDefault="000B093E" w:rsidP="000B093E">
      <w:pPr>
        <w:pStyle w:val="PenHeading5"/>
      </w:pPr>
      <w:r>
        <w:t>PDI Exercise 2: Create a transformation to load web events to MongoDB</w:t>
      </w:r>
    </w:p>
    <w:p w:rsidR="000B093E" w:rsidRDefault="000B093E" w:rsidP="000B093E">
      <w:pPr>
        <w:pStyle w:val="PenBody"/>
      </w:pPr>
      <w:r w:rsidRPr="001E02BF">
        <w:t xml:space="preserve">This second exercise steps you through the process of creating a transformation to load </w:t>
      </w:r>
      <w:r w:rsidR="005E3FE5">
        <w:t xml:space="preserve">the second source of data, </w:t>
      </w:r>
      <w:r w:rsidRPr="001E02BF">
        <w:t>customer web clickstream (web event) records</w:t>
      </w:r>
      <w:r w:rsidR="005E3FE5">
        <w:t>,</w:t>
      </w:r>
      <w:r w:rsidRPr="001E02BF">
        <w:t xml:space="preserve"> from a CSV file into a MongoDB collection.</w:t>
      </w:r>
      <w:r w:rsidR="00E11C79">
        <w:t xml:space="preserve">  In this MongoDB output step, you declare the customer “_id” as the lookup key and load the clickstream records to data arrays for each customer.</w:t>
      </w:r>
    </w:p>
    <w:p w:rsidR="006379F3" w:rsidRDefault="000B093E">
      <w:pPr>
        <w:pStyle w:val="PenNumbered"/>
        <w:numPr>
          <w:ilvl w:val="0"/>
          <w:numId w:val="15"/>
        </w:numPr>
        <w:ind w:left="450" w:hanging="450"/>
        <w:rPr>
          <w:rStyle w:val="PenScreenTextChar"/>
          <w:b w:val="0"/>
          <w:color w:val="333E48"/>
        </w:rPr>
      </w:pPr>
      <w:r>
        <w:t xml:space="preserve">From the main menu choose </w:t>
      </w:r>
      <w:r w:rsidRPr="00492F2E">
        <w:rPr>
          <w:rStyle w:val="PenScreenTextChar"/>
        </w:rPr>
        <w:t>File</w:t>
      </w:r>
      <w:r>
        <w:rPr>
          <w:rStyle w:val="PenScreenTextChar"/>
        </w:rPr>
        <w:t xml:space="preserve"> </w:t>
      </w:r>
      <w:r>
        <w:t xml:space="preserve">| </w:t>
      </w:r>
      <w:r w:rsidRPr="00492F2E">
        <w:rPr>
          <w:rStyle w:val="PenScreenTextChar"/>
        </w:rPr>
        <w:t>New</w:t>
      </w:r>
      <w:r>
        <w:rPr>
          <w:rStyle w:val="PenScreenTextChar"/>
        </w:rPr>
        <w:t xml:space="preserve"> </w:t>
      </w:r>
      <w:r>
        <w:t xml:space="preserve">| </w:t>
      </w:r>
      <w:r w:rsidRPr="00492F2E">
        <w:rPr>
          <w:rStyle w:val="PenScreenTextChar"/>
        </w:rPr>
        <w:t>Transformation</w:t>
      </w:r>
    </w:p>
    <w:p w:rsidR="006379F3" w:rsidRDefault="006379F3" w:rsidP="0091763A">
      <w:pPr>
        <w:pStyle w:val="PenNumbered"/>
        <w:numPr>
          <w:ilvl w:val="0"/>
          <w:numId w:val="0"/>
        </w:numPr>
        <w:ind w:left="450"/>
      </w:pPr>
    </w:p>
    <w:p w:rsidR="006379F3" w:rsidRPr="0091763A" w:rsidRDefault="006379F3" w:rsidP="0091763A">
      <w:pPr>
        <w:pStyle w:val="PenNoteSubNumbered"/>
        <w:rPr>
          <w:color w:val="1F497D" w:themeColor="text2"/>
        </w:rPr>
      </w:pPr>
      <w:r w:rsidRPr="0091763A">
        <w:rPr>
          <w:noProof/>
          <w:color w:val="1F497D" w:themeColor="text2"/>
        </w:rPr>
        <w:drawing>
          <wp:anchor distT="0" distB="0" distL="114300" distR="114300" simplePos="0" relativeHeight="251734016" behindDoc="0" locked="0" layoutInCell="1" allowOverlap="1" wp14:anchorId="03D96F58" wp14:editId="4791419C">
            <wp:simplePos x="0" y="0"/>
            <wp:positionH relativeFrom="column">
              <wp:posOffset>1287</wp:posOffset>
            </wp:positionH>
            <wp:positionV relativeFrom="paragraph">
              <wp:posOffset>-2574</wp:posOffset>
            </wp:positionV>
            <wp:extent cx="420624" cy="530352"/>
            <wp:effectExtent l="0" t="0" r="0" b="3175"/>
            <wp:wrapSquare wrapText="r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sidR="00E12C2A">
        <w:rPr>
          <w:color w:val="1F497D" w:themeColor="text2"/>
        </w:rPr>
        <w:t>To</w:t>
      </w:r>
      <w:r w:rsidRPr="0091763A">
        <w:rPr>
          <w:color w:val="1F497D" w:themeColor="text2"/>
        </w:rPr>
        <w:t xml:space="preserve"> blend customer web events data from a CSV file</w:t>
      </w:r>
      <w:r w:rsidR="00D72D0E">
        <w:rPr>
          <w:color w:val="1F497D" w:themeColor="text2"/>
        </w:rPr>
        <w:t xml:space="preserve"> into the MongoDB data collection</w:t>
      </w:r>
      <w:r w:rsidRPr="0091763A">
        <w:rPr>
          <w:color w:val="1F497D" w:themeColor="text2"/>
        </w:rPr>
        <w:t xml:space="preserve">, </w:t>
      </w:r>
      <w:r w:rsidR="00E12C2A">
        <w:rPr>
          <w:color w:val="1F497D" w:themeColor="text2"/>
        </w:rPr>
        <w:t>first we n</w:t>
      </w:r>
      <w:r w:rsidRPr="0091763A">
        <w:rPr>
          <w:color w:val="1F497D" w:themeColor="text2"/>
        </w:rPr>
        <w:t>eed to configure a CSV file input step</w:t>
      </w:r>
      <w:r w:rsidR="00D72D0E">
        <w:rPr>
          <w:color w:val="1F497D" w:themeColor="text2"/>
        </w:rPr>
        <w:t xml:space="preserve"> to access the web events</w:t>
      </w:r>
      <w:r w:rsidRPr="0091763A">
        <w:rPr>
          <w:color w:val="1F497D" w:themeColor="text2"/>
        </w:rPr>
        <w:t>.</w:t>
      </w:r>
    </w:p>
    <w:p w:rsidR="006379F3" w:rsidRDefault="006379F3" w:rsidP="0091763A">
      <w:pPr>
        <w:pStyle w:val="PenNumbered"/>
        <w:numPr>
          <w:ilvl w:val="0"/>
          <w:numId w:val="0"/>
        </w:numPr>
      </w:pPr>
    </w:p>
    <w:p w:rsidR="000B093E" w:rsidRDefault="000B093E" w:rsidP="000B093E">
      <w:pPr>
        <w:pStyle w:val="PenNumbered"/>
        <w:ind w:left="450" w:hanging="450"/>
      </w:pPr>
      <w:r>
        <w:t xml:space="preserve">From the </w:t>
      </w:r>
      <w:r w:rsidRPr="00492F2E">
        <w:rPr>
          <w:rStyle w:val="PenScreenTextChar"/>
        </w:rPr>
        <w:t>Design</w:t>
      </w:r>
      <w:r>
        <w:t xml:space="preserve"> tab on the left, expand the Input folder and drag </w:t>
      </w:r>
      <w:r w:rsidRPr="00492F2E">
        <w:rPr>
          <w:rStyle w:val="PenScreenTextChar"/>
        </w:rPr>
        <w:t>CSV file input</w:t>
      </w:r>
      <w:r>
        <w:t xml:space="preserve"> onto the </w:t>
      </w:r>
      <w:r w:rsidRPr="005E3FE5">
        <w:t>canvas</w:t>
      </w:r>
      <w:r w:rsidR="005E3FE5">
        <w:rPr>
          <w:rStyle w:val="PenBodyChar"/>
          <w:b/>
          <w:bCs/>
        </w:rPr>
        <w:t>.</w:t>
      </w:r>
    </w:p>
    <w:p w:rsidR="000B093E" w:rsidRDefault="000B093E" w:rsidP="000B093E">
      <w:pPr>
        <w:pStyle w:val="PenNumbered"/>
        <w:ind w:left="450" w:hanging="450"/>
      </w:pPr>
      <w:r>
        <w:t xml:space="preserve">Double-click on </w:t>
      </w:r>
      <w:r w:rsidRPr="00492F2E">
        <w:rPr>
          <w:rStyle w:val="PenScreenTextChar"/>
        </w:rPr>
        <w:t>CSV file input</w:t>
      </w:r>
      <w:r>
        <w:t xml:space="preserve"> to open its properties</w:t>
      </w:r>
    </w:p>
    <w:p w:rsidR="005E3FE5" w:rsidRDefault="005E3FE5" w:rsidP="005E3FE5">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003E0944">
        <w:rPr>
          <w:rStyle w:val="PenCodeblockBodyChar"/>
        </w:rPr>
        <w:t>03_customer_360_mongodb/</w:t>
      </w:r>
      <w:r w:rsidRPr="00BF0249">
        <w:rPr>
          <w:rStyle w:val="PenCodeblockBodyChar"/>
        </w:rPr>
        <w:t>data/</w:t>
      </w:r>
      <w:r>
        <w:rPr>
          <w:rStyle w:val="PenCodeblockBodyChar"/>
        </w:rPr>
        <w:t xml:space="preserve"> </w:t>
      </w:r>
      <w:r>
        <w:t xml:space="preserve">and select </w:t>
      </w:r>
      <w:r>
        <w:rPr>
          <w:rStyle w:val="PenCodeblockBodyChar"/>
        </w:rPr>
        <w:t>web_events</w:t>
      </w:r>
      <w:r w:rsidRPr="005C70FE">
        <w:rPr>
          <w:rStyle w:val="PenCodeblockBodyChar"/>
        </w:rPr>
        <w:t>.csv</w:t>
      </w:r>
      <w:r>
        <w:t>.</w:t>
      </w:r>
    </w:p>
    <w:p w:rsidR="000B093E" w:rsidRDefault="000B093E" w:rsidP="000B093E">
      <w:pPr>
        <w:pStyle w:val="PenNumbered"/>
        <w:ind w:left="450" w:hanging="450"/>
      </w:pPr>
      <w:r>
        <w:t xml:space="preserve">Click the </w:t>
      </w:r>
      <w:r w:rsidRPr="00492F2E">
        <w:rPr>
          <w:rStyle w:val="PenScreenTextChar"/>
        </w:rPr>
        <w:t>Get Fields</w:t>
      </w:r>
      <w:r>
        <w:t xml:space="preserve"> button at the bottom and enter </w:t>
      </w:r>
      <w:r w:rsidRPr="00492F2E">
        <w:rPr>
          <w:rStyle w:val="PenCodeblockBodyChar"/>
        </w:rPr>
        <w:t>50,000</w:t>
      </w:r>
      <w:r>
        <w:t xml:space="preserve"> for the </w:t>
      </w:r>
      <w:r w:rsidRPr="00492F2E">
        <w:rPr>
          <w:rStyle w:val="PenScreenTextChar"/>
        </w:rPr>
        <w:t>Sample Size</w:t>
      </w:r>
      <w:r>
        <w:t xml:space="preserve">. </w:t>
      </w:r>
    </w:p>
    <w:p w:rsidR="000B093E" w:rsidRDefault="000B093E" w:rsidP="000B093E">
      <w:pPr>
        <w:pStyle w:val="PenNumbered"/>
        <w:ind w:left="450" w:hanging="450"/>
      </w:pPr>
      <w:r>
        <w:t xml:space="preserve">Click </w:t>
      </w:r>
      <w:r w:rsidRPr="00492F2E">
        <w:rPr>
          <w:rStyle w:val="PenScreenTextChar"/>
        </w:rPr>
        <w:t>Close</w:t>
      </w:r>
      <w:r>
        <w:t xml:space="preserve"> to close the scan results.</w:t>
      </w:r>
    </w:p>
    <w:p w:rsidR="000B093E" w:rsidRDefault="000B093E" w:rsidP="000B093E">
      <w:pPr>
        <w:pStyle w:val="PenNumbered"/>
        <w:ind w:left="450" w:hanging="450"/>
      </w:pPr>
      <w:r>
        <w:t xml:space="preserve">Click the </w:t>
      </w:r>
      <w:r w:rsidRPr="00492F2E">
        <w:rPr>
          <w:rStyle w:val="PenScreenTextChar"/>
        </w:rPr>
        <w:t>Preview</w:t>
      </w:r>
      <w:r>
        <w:t xml:space="preserve"> button to preview the data and then click </w:t>
      </w:r>
      <w:r w:rsidRPr="00492F2E">
        <w:rPr>
          <w:rStyle w:val="PenScreenTextChar"/>
        </w:rPr>
        <w:t>Close</w:t>
      </w:r>
      <w:r>
        <w:t xml:space="preserve">.  Your </w:t>
      </w:r>
      <w:r w:rsidRPr="005E3FE5">
        <w:rPr>
          <w:rStyle w:val="PenScreenTextChar"/>
        </w:rPr>
        <w:t>CSV Input</w:t>
      </w:r>
      <w:r>
        <w:t xml:space="preserve"> dialog box </w:t>
      </w:r>
      <w:r w:rsidR="005E3FE5">
        <w:t xml:space="preserve">match </w:t>
      </w:r>
      <w:r>
        <w:t>the following image:</w:t>
      </w:r>
    </w:p>
    <w:p w:rsidR="000B093E" w:rsidRDefault="005E3FE5" w:rsidP="000B093E">
      <w:pPr>
        <w:pStyle w:val="PenNumbered"/>
        <w:numPr>
          <w:ilvl w:val="0"/>
          <w:numId w:val="0"/>
        </w:numPr>
        <w:ind w:left="450"/>
      </w:pPr>
      <w:r>
        <w:rPr>
          <w:noProof/>
        </w:rPr>
        <w:lastRenderedPageBreak/>
        <w:drawing>
          <wp:inline distT="0" distB="0" distL="0" distR="0" wp14:anchorId="2A8ED1D1" wp14:editId="44141817">
            <wp:extent cx="4395664" cy="2362200"/>
            <wp:effectExtent l="19050" t="19050" r="2413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04993" cy="2367214"/>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Click </w:t>
      </w:r>
      <w:r w:rsidRPr="00492F2E">
        <w:rPr>
          <w:rStyle w:val="PenScreenTextChar"/>
        </w:rPr>
        <w:t>OK</w:t>
      </w:r>
      <w:r>
        <w:t xml:space="preserve"> to return to the canvas.</w:t>
      </w:r>
    </w:p>
    <w:p w:rsidR="005648AA" w:rsidRDefault="005648AA" w:rsidP="0091763A">
      <w:pPr>
        <w:pStyle w:val="PenNumbered"/>
        <w:numPr>
          <w:ilvl w:val="0"/>
          <w:numId w:val="0"/>
        </w:numPr>
        <w:ind w:left="450"/>
      </w:pPr>
    </w:p>
    <w:p w:rsidR="005648AA" w:rsidRDefault="005648AA" w:rsidP="005648AA">
      <w:pPr>
        <w:pStyle w:val="PenNoteSubNumbered"/>
        <w:rPr>
          <w:color w:val="1F497D" w:themeColor="text2"/>
        </w:rPr>
      </w:pPr>
      <w:r w:rsidRPr="000E0DCC">
        <w:rPr>
          <w:noProof/>
          <w:color w:val="1F497D" w:themeColor="text2"/>
        </w:rPr>
        <w:drawing>
          <wp:anchor distT="0" distB="0" distL="114300" distR="114300" simplePos="0" relativeHeight="251736064" behindDoc="0" locked="0" layoutInCell="1" allowOverlap="1" wp14:anchorId="51ED0A0A" wp14:editId="0DA6F9C0">
            <wp:simplePos x="0" y="0"/>
            <wp:positionH relativeFrom="column">
              <wp:posOffset>1287</wp:posOffset>
            </wp:positionH>
            <wp:positionV relativeFrom="paragraph">
              <wp:posOffset>-2574</wp:posOffset>
            </wp:positionV>
            <wp:extent cx="420624" cy="530352"/>
            <wp:effectExtent l="0" t="0" r="0" b="3175"/>
            <wp:wrapSquare wrapText="r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 xml:space="preserve">The customer web events records should be </w:t>
      </w:r>
      <w:r w:rsidR="00702820">
        <w:rPr>
          <w:color w:val="1F497D" w:themeColor="text2"/>
        </w:rPr>
        <w:t>appended</w:t>
      </w:r>
      <w:r>
        <w:rPr>
          <w:color w:val="1F497D" w:themeColor="text2"/>
        </w:rPr>
        <w:t xml:space="preserve"> to the appropriate customer record</w:t>
      </w:r>
      <w:r w:rsidR="00B667B1">
        <w:rPr>
          <w:color w:val="1F497D" w:themeColor="text2"/>
        </w:rPr>
        <w:t>s</w:t>
      </w:r>
      <w:r>
        <w:rPr>
          <w:color w:val="1F497D" w:themeColor="text2"/>
        </w:rPr>
        <w:t xml:space="preserve"> already </w:t>
      </w:r>
      <w:r w:rsidR="00702820">
        <w:rPr>
          <w:color w:val="1F497D" w:themeColor="text2"/>
        </w:rPr>
        <w:t>loaded</w:t>
      </w:r>
      <w:r>
        <w:rPr>
          <w:color w:val="1F497D" w:themeColor="text2"/>
        </w:rPr>
        <w:t xml:space="preserve"> the MongoDB collection.</w:t>
      </w:r>
      <w:r w:rsidR="00B7194B">
        <w:rPr>
          <w:color w:val="1F497D" w:themeColor="text2"/>
        </w:rPr>
        <w:t xml:space="preserve"> We </w:t>
      </w:r>
      <w:r w:rsidR="00113FBA">
        <w:rPr>
          <w:color w:val="1F497D" w:themeColor="text2"/>
        </w:rPr>
        <w:t>will use customer “_id” as the lookup key to join the</w:t>
      </w:r>
      <w:r w:rsidR="00B7194B">
        <w:rPr>
          <w:color w:val="1F497D" w:themeColor="text2"/>
        </w:rPr>
        <w:t xml:space="preserve"> web events records </w:t>
      </w:r>
      <w:r w:rsidR="00113FBA">
        <w:rPr>
          <w:color w:val="1F497D" w:themeColor="text2"/>
        </w:rPr>
        <w:t>to data arrays</w:t>
      </w:r>
      <w:r w:rsidR="0074541C">
        <w:rPr>
          <w:color w:val="1F497D" w:themeColor="text2"/>
        </w:rPr>
        <w:t xml:space="preserve"> we will name </w:t>
      </w:r>
      <w:r w:rsidR="00A24E5F">
        <w:rPr>
          <w:color w:val="1F497D" w:themeColor="text2"/>
        </w:rPr>
        <w:t>“</w:t>
      </w:r>
      <w:proofErr w:type="spellStart"/>
      <w:r w:rsidR="0074541C">
        <w:rPr>
          <w:color w:val="1F497D" w:themeColor="text2"/>
        </w:rPr>
        <w:t>event_data</w:t>
      </w:r>
      <w:proofErr w:type="spellEnd"/>
      <w:r w:rsidR="0074541C">
        <w:rPr>
          <w:color w:val="1F497D" w:themeColor="text2"/>
        </w:rPr>
        <w:t xml:space="preserve"> []</w:t>
      </w:r>
      <w:r w:rsidR="00A24E5F">
        <w:rPr>
          <w:color w:val="1F497D" w:themeColor="text2"/>
        </w:rPr>
        <w:t>”</w:t>
      </w:r>
      <w:r w:rsidR="00113FBA">
        <w:rPr>
          <w:color w:val="1F497D" w:themeColor="text2"/>
        </w:rPr>
        <w:t xml:space="preserve"> for each customer.</w:t>
      </w:r>
    </w:p>
    <w:p w:rsidR="00113FBA" w:rsidRDefault="00113FBA" w:rsidP="0091763A">
      <w:pPr>
        <w:pStyle w:val="PenNumbered"/>
        <w:numPr>
          <w:ilvl w:val="0"/>
          <w:numId w:val="0"/>
        </w:numPr>
        <w:ind w:left="450"/>
      </w:pPr>
    </w:p>
    <w:p w:rsidR="000B093E" w:rsidRDefault="000B093E" w:rsidP="000B093E">
      <w:pPr>
        <w:pStyle w:val="PenNumbered"/>
        <w:ind w:left="450" w:hanging="450"/>
      </w:pPr>
      <w:r>
        <w:t xml:space="preserve">From the </w:t>
      </w:r>
      <w:r w:rsidRPr="00492F2E">
        <w:rPr>
          <w:rStyle w:val="PenScreenTextChar"/>
        </w:rPr>
        <w:t>Design</w:t>
      </w:r>
      <w:r>
        <w:t xml:space="preserve"> tab on the left, collapse the </w:t>
      </w:r>
      <w:r w:rsidRPr="00492F2E">
        <w:rPr>
          <w:rStyle w:val="PenScreenTextChar"/>
        </w:rPr>
        <w:t>Input</w:t>
      </w:r>
      <w:r>
        <w:t xml:space="preserve"> folder and expand the </w:t>
      </w:r>
      <w:r w:rsidRPr="00492F2E">
        <w:rPr>
          <w:rStyle w:val="PenScreenTextChar"/>
        </w:rPr>
        <w:t>Big Data</w:t>
      </w:r>
      <w:r>
        <w:t xml:space="preserve"> folder; then, select and drag </w:t>
      </w:r>
      <w:r w:rsidRPr="00492F2E">
        <w:rPr>
          <w:rStyle w:val="PenScreenTextChar"/>
        </w:rPr>
        <w:t>MongoDB Output</w:t>
      </w:r>
      <w:r>
        <w:t xml:space="preserve"> onto the canvas.</w:t>
      </w:r>
    </w:p>
    <w:p w:rsidR="000B093E" w:rsidRDefault="000B093E" w:rsidP="000B093E">
      <w:pPr>
        <w:pStyle w:val="PenNumbered"/>
        <w:ind w:left="450" w:hanging="450"/>
      </w:pPr>
      <w:r>
        <w:t xml:space="preserve">Shift-click the </w:t>
      </w:r>
      <w:r w:rsidRPr="00492F2E">
        <w:rPr>
          <w:rStyle w:val="PenScreenTextChar"/>
        </w:rPr>
        <w:t>CSV file input</w:t>
      </w:r>
      <w:r>
        <w:t xml:space="preserve"> step and while holding down your mouse key, drag a </w:t>
      </w:r>
      <w:r w:rsidRPr="00492F2E">
        <w:rPr>
          <w:rStyle w:val="PenBodyChar"/>
          <w:b/>
          <w:bCs/>
        </w:rPr>
        <w:t>hop</w:t>
      </w:r>
      <w:r>
        <w:t xml:space="preserve"> over to the </w:t>
      </w:r>
      <w:r w:rsidRPr="00492F2E">
        <w:rPr>
          <w:rStyle w:val="PenScreenTextChar"/>
        </w:rPr>
        <w:t>MongoDB Output</w:t>
      </w:r>
      <w:r>
        <w:t xml:space="preserve"> step.  When prompted, select </w:t>
      </w:r>
      <w:r w:rsidRPr="00712814">
        <w:rPr>
          <w:rStyle w:val="PenScreenTextChar"/>
        </w:rPr>
        <w:t>Main output of step</w:t>
      </w:r>
      <w:r>
        <w:t>.</w:t>
      </w:r>
    </w:p>
    <w:p w:rsidR="000B093E" w:rsidRDefault="00D46885" w:rsidP="000B093E">
      <w:pPr>
        <w:pStyle w:val="PenNumbered"/>
        <w:numPr>
          <w:ilvl w:val="0"/>
          <w:numId w:val="0"/>
        </w:numPr>
        <w:ind w:left="450"/>
      </w:pPr>
      <w:r>
        <w:rPr>
          <w:noProof/>
        </w:rPr>
        <w:drawing>
          <wp:inline distT="0" distB="0" distL="0" distR="0" wp14:anchorId="33C6784D" wp14:editId="6001F1FF">
            <wp:extent cx="2154169" cy="500616"/>
            <wp:effectExtent l="19050" t="19050" r="17780" b="139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04534" cy="512321"/>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Double-click on </w:t>
      </w:r>
      <w:r w:rsidRPr="00712814">
        <w:rPr>
          <w:rStyle w:val="PenScreenTextChar"/>
        </w:rPr>
        <w:t>MongoDB Output</w:t>
      </w:r>
      <w:r>
        <w:t xml:space="preserve"> step to open its properties.  </w:t>
      </w:r>
    </w:p>
    <w:p w:rsidR="000B093E" w:rsidRDefault="000B093E" w:rsidP="000B093E">
      <w:pPr>
        <w:pStyle w:val="PenNumbered"/>
        <w:ind w:left="450" w:hanging="450"/>
      </w:pPr>
      <w:r>
        <w:t xml:space="preserve">On the </w:t>
      </w:r>
      <w:r w:rsidRPr="00712814">
        <w:rPr>
          <w:rStyle w:val="PenScreenTextChar"/>
        </w:rPr>
        <w:t>Output Options</w:t>
      </w:r>
      <w:r>
        <w:t xml:space="preserve"> tab, click the </w:t>
      </w:r>
      <w:r w:rsidRPr="00712814">
        <w:rPr>
          <w:rStyle w:val="PenScreenTextChar"/>
        </w:rPr>
        <w:t>Get DBs</w:t>
      </w:r>
      <w:r>
        <w:t xml:space="preserve"> button and select </w:t>
      </w:r>
      <w:r w:rsidR="005E3FE5">
        <w:rPr>
          <w:rStyle w:val="PenCodeblockBodyChar"/>
        </w:rPr>
        <w:t>customer</w:t>
      </w:r>
      <w:r w:rsidRPr="00712814">
        <w:rPr>
          <w:rStyle w:val="PenCodeblockBodyChar"/>
        </w:rPr>
        <w:t>360</w:t>
      </w:r>
      <w:r>
        <w:t xml:space="preserve"> from the list.  Click the </w:t>
      </w:r>
      <w:r w:rsidRPr="00712814">
        <w:rPr>
          <w:rStyle w:val="PenScreenTextChar"/>
        </w:rPr>
        <w:t>Get collections</w:t>
      </w:r>
      <w:r>
        <w:t xml:space="preserve"> button and select </w:t>
      </w:r>
      <w:r w:rsidR="005E3FE5">
        <w:rPr>
          <w:rStyle w:val="PenCodeblockBodyChar"/>
        </w:rPr>
        <w:t>customer</w:t>
      </w:r>
      <w:r w:rsidRPr="00712814">
        <w:rPr>
          <w:rStyle w:val="PenCodeblockBodyChar"/>
        </w:rPr>
        <w:t>360</w:t>
      </w:r>
      <w:r>
        <w:t xml:space="preserve"> from the list.</w:t>
      </w:r>
    </w:p>
    <w:p w:rsidR="001B0C45" w:rsidRDefault="000B093E" w:rsidP="000B093E">
      <w:pPr>
        <w:pStyle w:val="PenNumbered"/>
        <w:ind w:left="450" w:hanging="450"/>
      </w:pPr>
      <w:r>
        <w:t xml:space="preserve">IMPORTANT - Check </w:t>
      </w:r>
      <w:r w:rsidRPr="00712814">
        <w:rPr>
          <w:rStyle w:val="PenScreenTextChar"/>
        </w:rPr>
        <w:t>Up</w:t>
      </w:r>
      <w:r>
        <w:rPr>
          <w:rStyle w:val="PenScreenTextChar"/>
        </w:rPr>
        <w:t>date,</w:t>
      </w:r>
      <w:r>
        <w:t xml:space="preserve"> </w:t>
      </w:r>
      <w:proofErr w:type="spellStart"/>
      <w:r w:rsidRPr="00712814">
        <w:rPr>
          <w:rStyle w:val="PenScreenTextChar"/>
        </w:rPr>
        <w:t>Upsert</w:t>
      </w:r>
      <w:proofErr w:type="spellEnd"/>
      <w:r>
        <w:t xml:space="preserve"> and </w:t>
      </w:r>
      <w:r w:rsidRPr="00712814">
        <w:rPr>
          <w:rStyle w:val="PenScreenTextChar"/>
        </w:rPr>
        <w:t>Modifier Update</w:t>
      </w:r>
      <w:r>
        <w:t>.</w:t>
      </w:r>
    </w:p>
    <w:p w:rsidR="001B0C45" w:rsidRPr="001B0C45" w:rsidRDefault="001B0C45" w:rsidP="00540646">
      <w:pPr>
        <w:pStyle w:val="PenNumbered"/>
        <w:ind w:left="450" w:hanging="450"/>
      </w:pPr>
      <w:r w:rsidRPr="00540646">
        <w:t xml:space="preserve">On the Mongo document fields tab click the Get </w:t>
      </w:r>
      <w:proofErr w:type="gramStart"/>
      <w:r w:rsidRPr="00540646">
        <w:t>fields</w:t>
      </w:r>
      <w:proofErr w:type="gramEnd"/>
      <w:r w:rsidRPr="00540646">
        <w:t xml:space="preserve"> button at the bottom to populate the field names and then enter the following values in the Mongo document path column. </w:t>
      </w:r>
    </w:p>
    <w:p w:rsidR="001B0C45" w:rsidRDefault="001B0C45" w:rsidP="00540646">
      <w:pPr>
        <w:pStyle w:val="PenCodeblockBody"/>
        <w:ind w:left="432"/>
        <w:rPr>
          <w:rStyle w:val="PenCodeLine"/>
        </w:rPr>
      </w:pPr>
      <w:r w:rsidRPr="00540646">
        <w:rPr>
          <w:rStyle w:val="PenCodeLine"/>
        </w:rPr>
        <w:t xml:space="preserve">Row #1 - _id </w:t>
      </w:r>
    </w:p>
    <w:p w:rsidR="001B0C45" w:rsidRDefault="001B0C45" w:rsidP="00540646">
      <w:pPr>
        <w:pStyle w:val="PenCodeblockBody"/>
        <w:ind w:left="432"/>
        <w:rPr>
          <w:rStyle w:val="PenCodeLine"/>
        </w:rPr>
      </w:pPr>
      <w:r w:rsidRPr="00540646">
        <w:rPr>
          <w:rStyle w:val="PenCodeLine"/>
        </w:rPr>
        <w:t xml:space="preserve">Row #2 – </w:t>
      </w:r>
      <w:proofErr w:type="spellStart"/>
      <w:r w:rsidRPr="00540646">
        <w:rPr>
          <w:rStyle w:val="PenCodeLine"/>
        </w:rPr>
        <w:t>event_</w:t>
      </w:r>
      <w:proofErr w:type="gramStart"/>
      <w:r w:rsidRPr="00540646">
        <w:rPr>
          <w:rStyle w:val="PenCodeLine"/>
        </w:rPr>
        <w:t>data</w:t>
      </w:r>
      <w:proofErr w:type="spellEnd"/>
      <w:r w:rsidRPr="00540646">
        <w:rPr>
          <w:rStyle w:val="PenCodeLine"/>
        </w:rPr>
        <w:t>[]</w:t>
      </w:r>
      <w:proofErr w:type="gramEnd"/>
      <w:r w:rsidRPr="00540646">
        <w:rPr>
          <w:rStyle w:val="PenCodeLine"/>
        </w:rPr>
        <w:t xml:space="preserve"> </w:t>
      </w:r>
    </w:p>
    <w:p w:rsidR="001B0C45" w:rsidRDefault="001B0C45" w:rsidP="00540646">
      <w:pPr>
        <w:pStyle w:val="PenCodeblockBody"/>
        <w:ind w:left="432"/>
        <w:rPr>
          <w:rStyle w:val="PenCodeLine"/>
        </w:rPr>
      </w:pPr>
      <w:r w:rsidRPr="00540646">
        <w:rPr>
          <w:rStyle w:val="PenCodeLine"/>
        </w:rPr>
        <w:t xml:space="preserve">Row #3 – </w:t>
      </w:r>
      <w:proofErr w:type="spellStart"/>
      <w:r w:rsidRPr="00540646">
        <w:rPr>
          <w:rStyle w:val="PenCodeLine"/>
        </w:rPr>
        <w:t>event_</w:t>
      </w:r>
      <w:proofErr w:type="gramStart"/>
      <w:r w:rsidRPr="00540646">
        <w:rPr>
          <w:rStyle w:val="PenCodeLine"/>
        </w:rPr>
        <w:t>data</w:t>
      </w:r>
      <w:proofErr w:type="spellEnd"/>
      <w:r w:rsidRPr="00540646">
        <w:rPr>
          <w:rStyle w:val="PenCodeLine"/>
        </w:rPr>
        <w:t>[]</w:t>
      </w:r>
      <w:proofErr w:type="gramEnd"/>
      <w:r w:rsidRPr="00540646">
        <w:rPr>
          <w:rStyle w:val="PenCodeLine"/>
        </w:rPr>
        <w:t xml:space="preserve"> </w:t>
      </w:r>
    </w:p>
    <w:p w:rsidR="001B0C45" w:rsidRDefault="001B0C45" w:rsidP="00540646">
      <w:pPr>
        <w:pStyle w:val="PenCodeblockBody"/>
        <w:ind w:left="432"/>
        <w:rPr>
          <w:rStyle w:val="PenCodeLine"/>
        </w:rPr>
      </w:pPr>
      <w:r w:rsidRPr="00540646">
        <w:rPr>
          <w:rStyle w:val="PenCodeLine"/>
        </w:rPr>
        <w:t xml:space="preserve">Row #4 – </w:t>
      </w:r>
      <w:proofErr w:type="spellStart"/>
      <w:r w:rsidRPr="00540646">
        <w:rPr>
          <w:rStyle w:val="PenCodeLine"/>
        </w:rPr>
        <w:t>event_</w:t>
      </w:r>
      <w:proofErr w:type="gramStart"/>
      <w:r w:rsidRPr="00540646">
        <w:rPr>
          <w:rStyle w:val="PenCodeLine"/>
        </w:rPr>
        <w:t>data</w:t>
      </w:r>
      <w:proofErr w:type="spellEnd"/>
      <w:r w:rsidRPr="00540646">
        <w:rPr>
          <w:rStyle w:val="PenCodeLine"/>
        </w:rPr>
        <w:t>[]</w:t>
      </w:r>
      <w:proofErr w:type="gramEnd"/>
      <w:r w:rsidRPr="00540646">
        <w:rPr>
          <w:rStyle w:val="PenCodeLine"/>
        </w:rPr>
        <w:t xml:space="preserve"> </w:t>
      </w:r>
    </w:p>
    <w:p w:rsidR="001B0C45" w:rsidRPr="00540646" w:rsidRDefault="001B0C45" w:rsidP="00540646">
      <w:pPr>
        <w:pStyle w:val="PenCodeblockBody"/>
        <w:ind w:left="432"/>
        <w:rPr>
          <w:rStyle w:val="PenCodeLine"/>
        </w:rPr>
      </w:pPr>
      <w:r w:rsidRPr="00540646">
        <w:rPr>
          <w:rStyle w:val="PenCodeLine"/>
        </w:rPr>
        <w:t xml:space="preserve">Row #5 – </w:t>
      </w:r>
      <w:proofErr w:type="spellStart"/>
      <w:r w:rsidRPr="00540646">
        <w:rPr>
          <w:rStyle w:val="PenCodeLine"/>
        </w:rPr>
        <w:t>event_</w:t>
      </w:r>
      <w:proofErr w:type="gramStart"/>
      <w:r w:rsidRPr="00540646">
        <w:rPr>
          <w:rStyle w:val="PenCodeLine"/>
        </w:rPr>
        <w:t>data</w:t>
      </w:r>
      <w:proofErr w:type="spellEnd"/>
      <w:r w:rsidRPr="00540646">
        <w:rPr>
          <w:rStyle w:val="PenCodeLine"/>
        </w:rPr>
        <w:t>[]</w:t>
      </w:r>
      <w:proofErr w:type="gramEnd"/>
    </w:p>
    <w:p w:rsidR="000B093E" w:rsidRDefault="000B093E" w:rsidP="000B093E">
      <w:pPr>
        <w:pStyle w:val="PenNumbered"/>
        <w:ind w:left="450" w:hanging="450"/>
      </w:pPr>
      <w:r>
        <w:t xml:space="preserve">On the first row change </w:t>
      </w:r>
      <w:r w:rsidRPr="00712814">
        <w:rPr>
          <w:rStyle w:val="PenScreenTextChar"/>
        </w:rPr>
        <w:t>Use field name</w:t>
      </w:r>
      <w:r>
        <w:t xml:space="preserve"> to </w:t>
      </w:r>
      <w:r w:rsidRPr="005E3FE5">
        <w:rPr>
          <w:rStyle w:val="PenCodeLine"/>
        </w:rPr>
        <w:t>N</w:t>
      </w:r>
      <w:r>
        <w:t xml:space="preserve"> and </w:t>
      </w:r>
      <w:r w:rsidRPr="00712814">
        <w:rPr>
          <w:rStyle w:val="PenScreenTextChar"/>
        </w:rPr>
        <w:t>Match field for u</w:t>
      </w:r>
      <w:r w:rsidR="00366850">
        <w:rPr>
          <w:rStyle w:val="PenScreenTextChar"/>
        </w:rPr>
        <w:t>pdate</w:t>
      </w:r>
      <w:r>
        <w:t xml:space="preserve"> to </w:t>
      </w:r>
      <w:r w:rsidRPr="005E3FE5">
        <w:rPr>
          <w:rStyle w:val="PenCodeLine"/>
        </w:rPr>
        <w:t>Y</w:t>
      </w:r>
      <w:r>
        <w:t>.</w:t>
      </w:r>
    </w:p>
    <w:p w:rsidR="000B093E" w:rsidRDefault="000B093E" w:rsidP="000B093E">
      <w:pPr>
        <w:pStyle w:val="PenNumbered"/>
        <w:ind w:left="450" w:hanging="450"/>
      </w:pPr>
      <w:r>
        <w:t xml:space="preserve">On rows 2 thru 5, change </w:t>
      </w:r>
      <w:r w:rsidRPr="00712814">
        <w:rPr>
          <w:rStyle w:val="PenScreenTextChar"/>
        </w:rPr>
        <w:t>Modifier operation</w:t>
      </w:r>
      <w:r>
        <w:t xml:space="preserve"> to </w:t>
      </w:r>
      <w:r w:rsidRPr="00712814">
        <w:rPr>
          <w:rStyle w:val="PenCodeblockBodyChar"/>
        </w:rPr>
        <w:t>$push</w:t>
      </w:r>
      <w:r>
        <w:t xml:space="preserve">. </w:t>
      </w:r>
    </w:p>
    <w:p w:rsidR="000B093E" w:rsidRDefault="000B093E" w:rsidP="000B093E">
      <w:pPr>
        <w:pStyle w:val="PenNumbered"/>
        <w:ind w:left="450" w:hanging="450"/>
      </w:pPr>
      <w:r>
        <w:t xml:space="preserve">For every row change </w:t>
      </w:r>
      <w:r w:rsidRPr="00712814">
        <w:rPr>
          <w:rStyle w:val="PenScreenTextChar"/>
        </w:rPr>
        <w:t>Modifier policy</w:t>
      </w:r>
      <w:r>
        <w:t xml:space="preserve"> to </w:t>
      </w:r>
      <w:proofErr w:type="spellStart"/>
      <w:r w:rsidRPr="00712814">
        <w:rPr>
          <w:rStyle w:val="PenCodeblockBodyChar"/>
        </w:rPr>
        <w:t>Insert&amp;Update</w:t>
      </w:r>
      <w:proofErr w:type="spellEnd"/>
      <w:r>
        <w:t xml:space="preserve">.   </w:t>
      </w:r>
    </w:p>
    <w:p w:rsidR="000B093E" w:rsidRDefault="000B093E" w:rsidP="000B093E">
      <w:pPr>
        <w:pStyle w:val="PenNumbered"/>
        <w:ind w:left="450" w:hanging="450"/>
      </w:pPr>
      <w:r>
        <w:lastRenderedPageBreak/>
        <w:t>Your Mongo document fields should match the following screenshot.</w:t>
      </w:r>
    </w:p>
    <w:p w:rsidR="000B093E" w:rsidRDefault="00366850" w:rsidP="000B093E">
      <w:pPr>
        <w:pStyle w:val="PenNumbered"/>
        <w:numPr>
          <w:ilvl w:val="0"/>
          <w:numId w:val="0"/>
        </w:numPr>
        <w:ind w:left="450"/>
      </w:pPr>
      <w:r>
        <w:rPr>
          <w:noProof/>
        </w:rPr>
        <w:drawing>
          <wp:inline distT="0" distB="0" distL="0" distR="0" wp14:anchorId="45AD9D2D" wp14:editId="3073A383">
            <wp:extent cx="5265420" cy="1928404"/>
            <wp:effectExtent l="19050" t="19050" r="1143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1577" cy="1937984"/>
                    </a:xfrm>
                    <a:prstGeom prst="rect">
                      <a:avLst/>
                    </a:prstGeom>
                    <a:ln w="9525">
                      <a:solidFill>
                        <a:schemeClr val="accent1"/>
                      </a:solidFill>
                    </a:ln>
                  </pic:spPr>
                </pic:pic>
              </a:graphicData>
            </a:graphic>
          </wp:inline>
        </w:drawing>
      </w:r>
    </w:p>
    <w:p w:rsidR="000B093E" w:rsidRDefault="000B093E" w:rsidP="000B093E">
      <w:pPr>
        <w:pStyle w:val="PenNumbered"/>
        <w:ind w:left="450" w:hanging="450"/>
      </w:pPr>
      <w:r>
        <w:t xml:space="preserve">Click </w:t>
      </w:r>
      <w:r w:rsidRPr="00712814">
        <w:rPr>
          <w:rStyle w:val="PenScreenTextChar"/>
        </w:rPr>
        <w:t>Preview document structure</w:t>
      </w:r>
      <w:r>
        <w:t xml:space="preserve"> to validate the settings.</w:t>
      </w:r>
    </w:p>
    <w:p w:rsidR="000B093E" w:rsidRDefault="000B093E" w:rsidP="000B093E">
      <w:pPr>
        <w:pStyle w:val="PenNumbered"/>
        <w:ind w:left="450" w:hanging="450"/>
      </w:pPr>
      <w:r>
        <w:t xml:space="preserve">Click </w:t>
      </w:r>
      <w:r w:rsidRPr="00712814">
        <w:rPr>
          <w:rStyle w:val="PenScreenTextChar"/>
        </w:rPr>
        <w:t>OK</w:t>
      </w:r>
      <w:r>
        <w:t xml:space="preserve"> to return to the main canvas.</w:t>
      </w:r>
    </w:p>
    <w:p w:rsidR="000B093E" w:rsidRDefault="000B093E" w:rsidP="000B093E">
      <w:pPr>
        <w:pStyle w:val="PenNumbered"/>
        <w:ind w:left="450" w:hanging="450"/>
      </w:pPr>
      <w:r>
        <w:t xml:space="preserve">Click the save icon in the toolbar to save your new transformation as </w:t>
      </w:r>
      <w:proofErr w:type="spellStart"/>
      <w:r w:rsidRPr="00712814">
        <w:rPr>
          <w:rStyle w:val="PenCodeblockBodyChar"/>
        </w:rPr>
        <w:t>t_load_web_events</w:t>
      </w:r>
      <w:proofErr w:type="spellEnd"/>
      <w:r>
        <w:t xml:space="preserve">  in the following directory: </w:t>
      </w:r>
      <w:r w:rsidR="00F9132D">
        <w:rPr>
          <w:rStyle w:val="PenCodeLine"/>
        </w:rPr>
        <w:t>/pentaho/shared_content</w:t>
      </w:r>
      <w:r w:rsidR="005E3FE5" w:rsidRPr="00C0596A">
        <w:rPr>
          <w:rStyle w:val="PenCodeLine"/>
        </w:rPr>
        <w:t>/WorkshopTraining/student_files/0</w:t>
      </w:r>
      <w:r w:rsidR="005E3FE5">
        <w:rPr>
          <w:rStyle w:val="PenCodeLine"/>
        </w:rPr>
        <w:t>3</w:t>
      </w:r>
      <w:r w:rsidR="005E3FE5" w:rsidRPr="00C0596A">
        <w:rPr>
          <w:rStyle w:val="PenCodeLine"/>
        </w:rPr>
        <w:t>_</w:t>
      </w:r>
      <w:r w:rsidR="005E3FE5">
        <w:rPr>
          <w:rStyle w:val="PenCodeLine"/>
        </w:rPr>
        <w:t>customer_360</w:t>
      </w:r>
    </w:p>
    <w:p w:rsidR="000B093E" w:rsidRDefault="000B093E" w:rsidP="000B093E">
      <w:pPr>
        <w:pStyle w:val="PenNumbered"/>
        <w:ind w:left="450" w:hanging="450"/>
      </w:pPr>
      <w:r>
        <w:t xml:space="preserve">Run your transformation by either clicking </w:t>
      </w:r>
      <w:r w:rsidR="00D46885">
        <w:rPr>
          <w:noProof/>
        </w:rPr>
        <w:drawing>
          <wp:inline distT="0" distB="0" distL="0" distR="0" wp14:anchorId="1F2A97D3" wp14:editId="400F4B53">
            <wp:extent cx="162684" cy="157261"/>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0" cy="168490"/>
                    </a:xfrm>
                    <a:prstGeom prst="rect">
                      <a:avLst/>
                    </a:prstGeom>
                  </pic:spPr>
                </pic:pic>
              </a:graphicData>
            </a:graphic>
          </wp:inline>
        </w:drawing>
      </w:r>
      <w:r>
        <w:t xml:space="preserve"> or choosing </w:t>
      </w:r>
      <w:r w:rsidRPr="00712814">
        <w:rPr>
          <w:rStyle w:val="PenScreenTextChar"/>
        </w:rPr>
        <w:t>Action</w:t>
      </w:r>
      <w:r>
        <w:rPr>
          <w:rStyle w:val="PenScreenTextChar"/>
        </w:rPr>
        <w:t xml:space="preserve"> </w:t>
      </w:r>
      <w:r>
        <w:t xml:space="preserve">| </w:t>
      </w:r>
      <w:r w:rsidRPr="00712814">
        <w:rPr>
          <w:rStyle w:val="PenScreenTextChar"/>
        </w:rPr>
        <w:t>Run</w:t>
      </w:r>
      <w:r>
        <w:t xml:space="preserve"> from the main menu.  In the Step Metrics tab you should see the execution results from loading 51,419 </w:t>
      </w:r>
      <w:r w:rsidR="005E3FE5">
        <w:t xml:space="preserve">clickstream </w:t>
      </w:r>
      <w:r>
        <w:t>records into MongoDB.</w:t>
      </w:r>
    </w:p>
    <w:p w:rsidR="005E3FE5" w:rsidRDefault="005E3FE5" w:rsidP="000B093E">
      <w:pPr>
        <w:pStyle w:val="PenHeading5"/>
      </w:pPr>
    </w:p>
    <w:p w:rsidR="000B093E" w:rsidRDefault="000B093E" w:rsidP="000B093E">
      <w:pPr>
        <w:pStyle w:val="PenHeading5"/>
      </w:pPr>
      <w:r>
        <w:t>PDI Exercise 3: Create a transformation to load POS transactions to MongoDB</w:t>
      </w:r>
    </w:p>
    <w:p w:rsidR="000B093E" w:rsidRDefault="000B093E" w:rsidP="000B093E">
      <w:pPr>
        <w:pStyle w:val="PenHeading5"/>
        <w:rPr>
          <w:b w:val="0"/>
        </w:rPr>
      </w:pPr>
      <w:r w:rsidRPr="005C70FE">
        <w:rPr>
          <w:b w:val="0"/>
        </w:rPr>
        <w:t xml:space="preserve">This third exercise steps you through the process of creating a transformation to load </w:t>
      </w:r>
      <w:r w:rsidR="005E3FE5">
        <w:rPr>
          <w:b w:val="0"/>
        </w:rPr>
        <w:t xml:space="preserve">the third and final data source, </w:t>
      </w:r>
      <w:r w:rsidRPr="005C70FE">
        <w:rPr>
          <w:b w:val="0"/>
        </w:rPr>
        <w:t>customer point-of-sale (POS) sale transaction records</w:t>
      </w:r>
      <w:r w:rsidR="005E3FE5">
        <w:rPr>
          <w:b w:val="0"/>
        </w:rPr>
        <w:t>,</w:t>
      </w:r>
      <w:r w:rsidRPr="005C70FE">
        <w:rPr>
          <w:b w:val="0"/>
        </w:rPr>
        <w:t xml:space="preserve"> from a CSV file into a MongoDB collection</w:t>
      </w:r>
      <w:r w:rsidR="00E11C79">
        <w:rPr>
          <w:b w:val="0"/>
        </w:rPr>
        <w:t xml:space="preserve">.  You use the number range step to bin sales orders into buckets based on the size of the order.  </w:t>
      </w:r>
      <w:r w:rsidR="00E11C79" w:rsidRPr="00E11C79">
        <w:rPr>
          <w:b w:val="0"/>
        </w:rPr>
        <w:t xml:space="preserve">In this MongoDB output step, you declare the customer “_id” as the lookup key and load the </w:t>
      </w:r>
      <w:r w:rsidR="00E11C79">
        <w:rPr>
          <w:b w:val="0"/>
        </w:rPr>
        <w:t>POS</w:t>
      </w:r>
      <w:r w:rsidR="00E11C79" w:rsidRPr="00E11C79">
        <w:rPr>
          <w:b w:val="0"/>
        </w:rPr>
        <w:t xml:space="preserve"> records to </w:t>
      </w:r>
      <w:r w:rsidR="00E11C79">
        <w:rPr>
          <w:b w:val="0"/>
        </w:rPr>
        <w:t xml:space="preserve">POS </w:t>
      </w:r>
      <w:r w:rsidR="00E11C79" w:rsidRPr="00E11C79">
        <w:rPr>
          <w:b w:val="0"/>
        </w:rPr>
        <w:t>data arrays for each customer.</w:t>
      </w:r>
    </w:p>
    <w:p w:rsidR="000B093E" w:rsidRPr="0091763A" w:rsidRDefault="000B093E" w:rsidP="00E0225C">
      <w:pPr>
        <w:pStyle w:val="PenNumbered"/>
        <w:numPr>
          <w:ilvl w:val="0"/>
          <w:numId w:val="16"/>
        </w:numPr>
        <w:ind w:left="450" w:hanging="450"/>
        <w:rPr>
          <w:rStyle w:val="PenScreenTextChar"/>
          <w:b w:val="0"/>
          <w:color w:val="333E48"/>
        </w:rPr>
      </w:pPr>
      <w:r>
        <w:t xml:space="preserve">From the main menu choose </w:t>
      </w:r>
      <w:r w:rsidRPr="002A708A">
        <w:rPr>
          <w:rStyle w:val="PenScreenTextChar"/>
        </w:rPr>
        <w:t>File</w:t>
      </w:r>
      <w:r>
        <w:t xml:space="preserve"> | </w:t>
      </w:r>
      <w:r w:rsidRPr="002A708A">
        <w:rPr>
          <w:rStyle w:val="PenScreenTextChar"/>
        </w:rPr>
        <w:t>New</w:t>
      </w:r>
      <w:r>
        <w:t xml:space="preserve"> | </w:t>
      </w:r>
      <w:r w:rsidRPr="002A708A">
        <w:rPr>
          <w:rStyle w:val="PenScreenTextChar"/>
        </w:rPr>
        <w:t>Transformation</w:t>
      </w:r>
    </w:p>
    <w:p w:rsidR="00AE773C" w:rsidRDefault="00AE773C" w:rsidP="0091763A">
      <w:pPr>
        <w:pStyle w:val="PenNumbered"/>
        <w:numPr>
          <w:ilvl w:val="0"/>
          <w:numId w:val="0"/>
        </w:numPr>
        <w:ind w:left="450"/>
      </w:pPr>
    </w:p>
    <w:p w:rsidR="00AE773C" w:rsidRPr="000E0DCC" w:rsidRDefault="00AE773C" w:rsidP="00AE773C">
      <w:pPr>
        <w:pStyle w:val="PenNoteSubNumbered"/>
        <w:rPr>
          <w:color w:val="1F497D" w:themeColor="text2"/>
        </w:rPr>
      </w:pPr>
      <w:r w:rsidRPr="000E0DCC">
        <w:rPr>
          <w:noProof/>
          <w:color w:val="1F497D" w:themeColor="text2"/>
        </w:rPr>
        <w:drawing>
          <wp:anchor distT="0" distB="0" distL="114300" distR="114300" simplePos="0" relativeHeight="251738112" behindDoc="0" locked="0" layoutInCell="1" allowOverlap="1" wp14:anchorId="25C9888B" wp14:editId="3F880AB9">
            <wp:simplePos x="0" y="0"/>
            <wp:positionH relativeFrom="column">
              <wp:posOffset>1287</wp:posOffset>
            </wp:positionH>
            <wp:positionV relativeFrom="paragraph">
              <wp:posOffset>-2574</wp:posOffset>
            </wp:positionV>
            <wp:extent cx="420624" cy="530352"/>
            <wp:effectExtent l="0" t="0" r="0" b="3175"/>
            <wp:wrapSquare wrapText="r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To</w:t>
      </w:r>
      <w:r w:rsidRPr="000E0DCC">
        <w:rPr>
          <w:color w:val="1F497D" w:themeColor="text2"/>
        </w:rPr>
        <w:t xml:space="preserve"> blend </w:t>
      </w:r>
      <w:r>
        <w:rPr>
          <w:color w:val="1F497D" w:themeColor="text2"/>
        </w:rPr>
        <w:t>point-of-sale transactions f</w:t>
      </w:r>
      <w:r w:rsidRPr="000E0DCC">
        <w:rPr>
          <w:color w:val="1F497D" w:themeColor="text2"/>
        </w:rPr>
        <w:t>rom a CSV file</w:t>
      </w:r>
      <w:r>
        <w:rPr>
          <w:color w:val="1F497D" w:themeColor="text2"/>
        </w:rPr>
        <w:t xml:space="preserve"> into the MongoDB data collection</w:t>
      </w:r>
      <w:r w:rsidRPr="000E0DCC">
        <w:rPr>
          <w:color w:val="1F497D" w:themeColor="text2"/>
        </w:rPr>
        <w:t xml:space="preserve">, </w:t>
      </w:r>
      <w:r>
        <w:rPr>
          <w:color w:val="1F497D" w:themeColor="text2"/>
        </w:rPr>
        <w:t>we n</w:t>
      </w:r>
      <w:r w:rsidRPr="000E0DCC">
        <w:rPr>
          <w:color w:val="1F497D" w:themeColor="text2"/>
        </w:rPr>
        <w:t>eed to configure a CSV file input step</w:t>
      </w:r>
      <w:r>
        <w:rPr>
          <w:color w:val="1F497D" w:themeColor="text2"/>
        </w:rPr>
        <w:t xml:space="preserve"> to access the transactions</w:t>
      </w:r>
      <w:r w:rsidRPr="000E0DCC">
        <w:rPr>
          <w:color w:val="1F497D" w:themeColor="text2"/>
        </w:rPr>
        <w:t>.</w:t>
      </w:r>
    </w:p>
    <w:p w:rsidR="00AE773C" w:rsidRDefault="00AE773C" w:rsidP="0091763A">
      <w:pPr>
        <w:pStyle w:val="PenNumbered"/>
        <w:numPr>
          <w:ilvl w:val="0"/>
          <w:numId w:val="0"/>
        </w:numPr>
        <w:ind w:left="450"/>
      </w:pPr>
    </w:p>
    <w:p w:rsidR="000B093E" w:rsidRDefault="000B093E" w:rsidP="000B093E">
      <w:pPr>
        <w:pStyle w:val="PenNumbered"/>
        <w:ind w:left="450" w:hanging="450"/>
      </w:pPr>
      <w:r>
        <w:t xml:space="preserve">From the </w:t>
      </w:r>
      <w:r w:rsidRPr="002A708A">
        <w:rPr>
          <w:rStyle w:val="PenScreenTextChar"/>
        </w:rPr>
        <w:t>Design</w:t>
      </w:r>
      <w:r>
        <w:t xml:space="preserve"> tab on the left, expand the </w:t>
      </w:r>
      <w:r w:rsidRPr="002A708A">
        <w:rPr>
          <w:rStyle w:val="PenScreenTextChar"/>
        </w:rPr>
        <w:t>Input</w:t>
      </w:r>
      <w:r>
        <w:t xml:space="preserve"> folder and drag </w:t>
      </w:r>
      <w:r w:rsidRPr="002A708A">
        <w:rPr>
          <w:rStyle w:val="PenScreenTextChar"/>
        </w:rPr>
        <w:t>CSV file input</w:t>
      </w:r>
      <w:r>
        <w:t xml:space="preserve"> onto the</w:t>
      </w:r>
      <w:r w:rsidR="005E3FE5">
        <w:t xml:space="preserve"> canvas.</w:t>
      </w:r>
    </w:p>
    <w:p w:rsidR="000B093E" w:rsidRDefault="000B093E" w:rsidP="000B093E">
      <w:pPr>
        <w:pStyle w:val="PenNumbered"/>
        <w:ind w:left="450" w:hanging="450"/>
      </w:pPr>
      <w:r>
        <w:t xml:space="preserve">Double-click on </w:t>
      </w:r>
      <w:r w:rsidRPr="002A708A">
        <w:rPr>
          <w:rStyle w:val="PenScreenTextChar"/>
        </w:rPr>
        <w:t>CSV file input</w:t>
      </w:r>
      <w:r>
        <w:t xml:space="preserve"> to open its properties</w:t>
      </w:r>
    </w:p>
    <w:p w:rsidR="00437849" w:rsidRDefault="00437849" w:rsidP="00437849">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003E0944">
        <w:rPr>
          <w:rStyle w:val="PenCodeblockBodyChar"/>
        </w:rPr>
        <w:t>03_customer_360_mongodb/</w:t>
      </w:r>
      <w:r w:rsidRPr="00BF0249">
        <w:rPr>
          <w:rStyle w:val="PenCodeblockBodyChar"/>
        </w:rPr>
        <w:t>data/</w:t>
      </w:r>
      <w:r>
        <w:rPr>
          <w:rStyle w:val="PenCodeblockBodyChar"/>
        </w:rPr>
        <w:t xml:space="preserve"> </w:t>
      </w:r>
      <w:r>
        <w:t xml:space="preserve">and select </w:t>
      </w:r>
      <w:r>
        <w:rPr>
          <w:rStyle w:val="PenCodeblockBodyChar"/>
        </w:rPr>
        <w:t>pos_transactions</w:t>
      </w:r>
      <w:r w:rsidRPr="005C70FE">
        <w:rPr>
          <w:rStyle w:val="PenCodeblockBodyChar"/>
        </w:rPr>
        <w:t>.csv</w:t>
      </w:r>
      <w:r>
        <w:t>.</w:t>
      </w:r>
    </w:p>
    <w:p w:rsidR="000B093E" w:rsidRDefault="000B093E" w:rsidP="000B093E">
      <w:pPr>
        <w:pStyle w:val="PenNumbered"/>
        <w:ind w:left="450" w:hanging="450"/>
      </w:pPr>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p>
    <w:p w:rsidR="000B093E" w:rsidRDefault="000B093E" w:rsidP="000B093E">
      <w:pPr>
        <w:pStyle w:val="PenNumbered"/>
        <w:ind w:left="450" w:hanging="450"/>
      </w:pPr>
      <w:r>
        <w:lastRenderedPageBreak/>
        <w:t xml:space="preserve">Click the </w:t>
      </w:r>
      <w:r w:rsidRPr="002A708A">
        <w:rPr>
          <w:rStyle w:val="PenScreenTextChar"/>
        </w:rPr>
        <w:t>Preview</w:t>
      </w:r>
      <w:r>
        <w:t xml:space="preserve"> button to preview the data and then click </w:t>
      </w:r>
      <w:r w:rsidRPr="002A708A">
        <w:rPr>
          <w:rStyle w:val="PenScreenTextChar"/>
        </w:rPr>
        <w:t>Close</w:t>
      </w:r>
      <w:r>
        <w:t xml:space="preserve">.  Your </w:t>
      </w:r>
      <w:r w:rsidRPr="00437849">
        <w:rPr>
          <w:rStyle w:val="PenScreenTextChar"/>
        </w:rPr>
        <w:t>CSV Input</w:t>
      </w:r>
      <w:r>
        <w:t xml:space="preserve"> dialog box should look like the following image:</w:t>
      </w:r>
    </w:p>
    <w:p w:rsidR="000B093E" w:rsidRDefault="00437849" w:rsidP="00437849">
      <w:pPr>
        <w:pStyle w:val="PenNumbered"/>
        <w:numPr>
          <w:ilvl w:val="0"/>
          <w:numId w:val="0"/>
        </w:numPr>
        <w:ind w:left="450"/>
      </w:pPr>
      <w:r>
        <w:rPr>
          <w:noProof/>
        </w:rPr>
        <w:drawing>
          <wp:inline distT="0" distB="0" distL="0" distR="0" wp14:anchorId="611026F5" wp14:editId="43B37758">
            <wp:extent cx="4709160" cy="2979449"/>
            <wp:effectExtent l="19050" t="19050" r="15240"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25699" cy="2989913"/>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Click </w:t>
      </w:r>
      <w:r w:rsidRPr="002A708A">
        <w:rPr>
          <w:rStyle w:val="PenScreenTextChar"/>
        </w:rPr>
        <w:t>OK</w:t>
      </w:r>
      <w:r>
        <w:t xml:space="preserve"> to return to the canvas.</w:t>
      </w:r>
    </w:p>
    <w:p w:rsidR="00744DED" w:rsidRDefault="00744DED" w:rsidP="0091763A">
      <w:pPr>
        <w:pStyle w:val="PenNumbered"/>
        <w:numPr>
          <w:ilvl w:val="0"/>
          <w:numId w:val="0"/>
        </w:numPr>
        <w:ind w:left="450"/>
      </w:pPr>
    </w:p>
    <w:p w:rsidR="00744DED" w:rsidRPr="0091763A" w:rsidRDefault="00744DED" w:rsidP="0091763A">
      <w:pPr>
        <w:pStyle w:val="PenNoteSubNumbered"/>
        <w:rPr>
          <w:color w:val="1F497D" w:themeColor="text2"/>
        </w:rPr>
      </w:pPr>
      <w:r w:rsidRPr="0091763A">
        <w:rPr>
          <w:noProof/>
          <w:color w:val="1F497D" w:themeColor="text2"/>
        </w:rPr>
        <w:drawing>
          <wp:anchor distT="0" distB="0" distL="114300" distR="114300" simplePos="0" relativeHeight="251740160" behindDoc="0" locked="0" layoutInCell="1" allowOverlap="1" wp14:anchorId="56F64BDA" wp14:editId="41C8BEB7">
            <wp:simplePos x="0" y="0"/>
            <wp:positionH relativeFrom="column">
              <wp:posOffset>1270</wp:posOffset>
            </wp:positionH>
            <wp:positionV relativeFrom="paragraph">
              <wp:posOffset>-2540</wp:posOffset>
            </wp:positionV>
            <wp:extent cx="420370" cy="530225"/>
            <wp:effectExtent l="0" t="0" r="0" b="3175"/>
            <wp:wrapSquare wrapText="r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The POS file only has product code on the transaction. We need to enhance the data with Product Name, Product Line, and Product Vendor. To do so, we will look up the product information in a flat file to match the transaction product code with its relevant </w:t>
      </w:r>
      <w:r w:rsidR="00D86075">
        <w:rPr>
          <w:color w:val="1F497D" w:themeColor="text2"/>
        </w:rPr>
        <w:t>name, line, and vendor</w:t>
      </w:r>
      <w:r w:rsidRPr="0091763A">
        <w:rPr>
          <w:color w:val="1F497D" w:themeColor="text2"/>
        </w:rPr>
        <w:t>.</w:t>
      </w:r>
    </w:p>
    <w:p w:rsidR="00744DED" w:rsidRDefault="00744DED" w:rsidP="0091763A">
      <w:pPr>
        <w:pStyle w:val="PenNumbered"/>
        <w:numPr>
          <w:ilvl w:val="0"/>
          <w:numId w:val="0"/>
        </w:numPr>
        <w:ind w:left="450"/>
      </w:pPr>
    </w:p>
    <w:p w:rsidR="000B093E" w:rsidRDefault="000B093E" w:rsidP="000B093E">
      <w:pPr>
        <w:pStyle w:val="PenNumbered"/>
        <w:ind w:left="450" w:hanging="450"/>
      </w:pPr>
      <w:r>
        <w:t xml:space="preserve">From the </w:t>
      </w:r>
      <w:r w:rsidRPr="002A708A">
        <w:rPr>
          <w:rStyle w:val="PenScreenTextChar"/>
        </w:rPr>
        <w:t>Design</w:t>
      </w:r>
      <w:r>
        <w:t xml:space="preserve"> tab on the left,</w:t>
      </w:r>
      <w:r w:rsidR="00BF22D7">
        <w:t xml:space="preserve"> </w:t>
      </w:r>
      <w:r>
        <w:t>expand the</w:t>
      </w:r>
      <w:r w:rsidR="00BF22D7">
        <w:rPr>
          <w:rStyle w:val="PenScreenTextChar"/>
        </w:rPr>
        <w:t xml:space="preserve"> Lookup</w:t>
      </w:r>
      <w:r w:rsidR="00BF22D7">
        <w:t xml:space="preserve"> folder </w:t>
      </w:r>
      <w:r>
        <w:t xml:space="preserve">and drag </w:t>
      </w:r>
      <w:r w:rsidR="00BF22D7">
        <w:rPr>
          <w:rStyle w:val="PenScreenTextChar"/>
        </w:rPr>
        <w:t>Stream lookup</w:t>
      </w:r>
      <w:r>
        <w:t xml:space="preserve"> onto the canvas.</w:t>
      </w:r>
    </w:p>
    <w:p w:rsidR="00BF22D7" w:rsidRDefault="00BF22D7" w:rsidP="000B093E">
      <w:pPr>
        <w:pStyle w:val="PenNumbered"/>
        <w:ind w:left="450" w:hanging="450"/>
      </w:pPr>
      <w:r>
        <w:t xml:space="preserve">Create a hop between the </w:t>
      </w:r>
      <w:r w:rsidRPr="00BF22D7">
        <w:rPr>
          <w:rStyle w:val="PenScreenTextChar"/>
        </w:rPr>
        <w:t>CSV file input</w:t>
      </w:r>
      <w:r>
        <w:t xml:space="preserve"> and </w:t>
      </w:r>
      <w:r w:rsidRPr="00BF22D7">
        <w:rPr>
          <w:rStyle w:val="PenScreenTextChar"/>
        </w:rPr>
        <w:t>Stream lookup</w:t>
      </w:r>
      <w:r>
        <w:t xml:space="preserve"> steps.</w:t>
      </w:r>
    </w:p>
    <w:p w:rsidR="00BF22D7" w:rsidRDefault="00BF22D7" w:rsidP="00BF22D7">
      <w:pPr>
        <w:pStyle w:val="PenNumbered"/>
        <w:ind w:left="450" w:hanging="450"/>
      </w:pPr>
      <w:r>
        <w:t xml:space="preserve">From the </w:t>
      </w:r>
      <w:r w:rsidRPr="002A708A">
        <w:rPr>
          <w:rStyle w:val="PenScreenTextChar"/>
        </w:rPr>
        <w:t>Design</w:t>
      </w:r>
      <w:r>
        <w:t xml:space="preserve"> tab on the left, expand the</w:t>
      </w:r>
      <w:r>
        <w:rPr>
          <w:rStyle w:val="PenScreenTextChar"/>
        </w:rPr>
        <w:t xml:space="preserve"> Input</w:t>
      </w:r>
      <w:r>
        <w:t xml:space="preserve"> folder and drag a second </w:t>
      </w:r>
      <w:r>
        <w:rPr>
          <w:rStyle w:val="PenScreenTextChar"/>
        </w:rPr>
        <w:t>CS</w:t>
      </w:r>
      <w:r w:rsidR="006373D7">
        <w:rPr>
          <w:rStyle w:val="PenScreenTextChar"/>
        </w:rPr>
        <w:t>V</w:t>
      </w:r>
      <w:r>
        <w:rPr>
          <w:rStyle w:val="PenScreenTextChar"/>
        </w:rPr>
        <w:t xml:space="preserve"> file input</w:t>
      </w:r>
      <w:r>
        <w:t xml:space="preserve"> onto the canvas and place it above the Stream lookup step.</w:t>
      </w:r>
    </w:p>
    <w:p w:rsidR="00BF22D7" w:rsidRDefault="00BF22D7" w:rsidP="00BF22D7">
      <w:pPr>
        <w:pStyle w:val="PenNumbered"/>
        <w:ind w:left="450" w:hanging="450"/>
      </w:pPr>
      <w:r>
        <w:t xml:space="preserve">Double-click on </w:t>
      </w:r>
      <w:r w:rsidRPr="002A708A">
        <w:rPr>
          <w:rStyle w:val="PenScreenTextChar"/>
        </w:rPr>
        <w:t>CSV file input</w:t>
      </w:r>
      <w:r>
        <w:t xml:space="preserve"> to open its properties</w:t>
      </w:r>
    </w:p>
    <w:p w:rsidR="00BF22D7" w:rsidRDefault="00BF22D7" w:rsidP="00BF22D7">
      <w:pPr>
        <w:pStyle w:val="PenNumbered"/>
        <w:ind w:left="450" w:hanging="450"/>
      </w:pPr>
      <w:r>
        <w:t xml:space="preserve">Change the </w:t>
      </w:r>
      <w:r w:rsidRPr="00BF22D7">
        <w:rPr>
          <w:rStyle w:val="PenScreenTextChar"/>
        </w:rPr>
        <w:t>Step name</w:t>
      </w:r>
      <w:r>
        <w:t xml:space="preserve"> to </w:t>
      </w:r>
      <w:r w:rsidRPr="00BF22D7">
        <w:rPr>
          <w:rStyle w:val="PenCodeLine"/>
        </w:rPr>
        <w:t>Get product info</w:t>
      </w:r>
    </w:p>
    <w:p w:rsidR="00BF22D7" w:rsidRDefault="00BF22D7" w:rsidP="00BF22D7">
      <w:pPr>
        <w:pStyle w:val="PenNumbered"/>
        <w:ind w:left="450" w:hanging="450"/>
      </w:pPr>
      <w:r>
        <w:t xml:space="preserve">Browse to the directory </w:t>
      </w:r>
      <w:r w:rsidR="00F9132D">
        <w:rPr>
          <w:rStyle w:val="PenCodeblockBodyChar"/>
        </w:rPr>
        <w:t>/</w:t>
      </w:r>
      <w:proofErr w:type="spellStart"/>
      <w:r w:rsidR="00F9132D">
        <w:rPr>
          <w:rStyle w:val="PenCodeblockBodyChar"/>
        </w:rPr>
        <w:t>pentaho</w:t>
      </w:r>
      <w:proofErr w:type="spellEnd"/>
      <w:r w:rsidR="00F9132D">
        <w:rPr>
          <w:rStyle w:val="PenCodeblockBodyChar"/>
        </w:rPr>
        <w:t>/</w:t>
      </w:r>
      <w:proofErr w:type="spellStart"/>
      <w:r w:rsidR="00F9132D">
        <w:rPr>
          <w:rStyle w:val="PenCodeblockBodyChar"/>
        </w:rPr>
        <w:t>shared_content</w:t>
      </w:r>
      <w:proofErr w:type="spellEnd"/>
      <w:r w:rsidRPr="00BF0249">
        <w:rPr>
          <w:rStyle w:val="PenCodeblockBodyChar"/>
        </w:rPr>
        <w:t>/</w:t>
      </w:r>
      <w:proofErr w:type="spellStart"/>
      <w:r w:rsidRPr="00BF0249">
        <w:rPr>
          <w:rStyle w:val="PenCodeblockBodyChar"/>
        </w:rPr>
        <w:t>WorkshopTraining</w:t>
      </w:r>
      <w:proofErr w:type="spellEnd"/>
      <w:r w:rsidRPr="00BF0249">
        <w:rPr>
          <w:rStyle w:val="PenCodeblockBodyChar"/>
        </w:rPr>
        <w:t>/</w:t>
      </w:r>
      <w:r>
        <w:rPr>
          <w:rStyle w:val="PenCodeblockBodyChar"/>
        </w:rPr>
        <w:t xml:space="preserve"> </w:t>
      </w:r>
      <w:r w:rsidR="003E0944">
        <w:rPr>
          <w:rStyle w:val="PenCodeblockBodyChar"/>
        </w:rPr>
        <w:t>03_customer_360_mongodb/</w:t>
      </w:r>
      <w:r w:rsidRPr="00BF0249">
        <w:rPr>
          <w:rStyle w:val="PenCodeblockBodyChar"/>
        </w:rPr>
        <w:t>data/</w:t>
      </w:r>
      <w:r>
        <w:rPr>
          <w:rStyle w:val="PenCodeblockBodyChar"/>
        </w:rPr>
        <w:t xml:space="preserve"> </w:t>
      </w:r>
      <w:r>
        <w:t xml:space="preserve">and select </w:t>
      </w:r>
      <w:r>
        <w:rPr>
          <w:rStyle w:val="PenCodeblockBodyChar"/>
        </w:rPr>
        <w:t>pos_products</w:t>
      </w:r>
      <w:r w:rsidRPr="005C70FE">
        <w:rPr>
          <w:rStyle w:val="PenCodeblockBodyChar"/>
        </w:rPr>
        <w:t>.csv</w:t>
      </w:r>
      <w:r>
        <w:t>.</w:t>
      </w:r>
    </w:p>
    <w:p w:rsidR="00BF22D7" w:rsidRDefault="00BF22D7" w:rsidP="00BF22D7">
      <w:pPr>
        <w:pStyle w:val="PenNumbered"/>
        <w:ind w:left="450" w:hanging="450"/>
      </w:pPr>
      <w:r>
        <w:t xml:space="preserve">Click the </w:t>
      </w:r>
      <w:r w:rsidRPr="002A708A">
        <w:rPr>
          <w:rStyle w:val="PenScreenTextChar"/>
        </w:rPr>
        <w:t>Get Fields</w:t>
      </w:r>
      <w:r>
        <w:t xml:space="preserve"> button at the bottom and enter </w:t>
      </w:r>
      <w:r w:rsidRPr="002A708A">
        <w:rPr>
          <w:rStyle w:val="PenCodeblockBodyChar"/>
        </w:rPr>
        <w:t>5,000</w:t>
      </w:r>
      <w:r>
        <w:t xml:space="preserve"> for the </w:t>
      </w:r>
      <w:r w:rsidRPr="002A708A">
        <w:rPr>
          <w:rStyle w:val="PenScreenTextChar"/>
        </w:rPr>
        <w:t>Sample Size</w:t>
      </w:r>
      <w:r>
        <w:t>.</w:t>
      </w:r>
    </w:p>
    <w:p w:rsidR="00BF22D7" w:rsidRDefault="00BF22D7" w:rsidP="00BF22D7">
      <w:pPr>
        <w:pStyle w:val="PenNumbered"/>
        <w:ind w:left="450" w:hanging="450"/>
      </w:pPr>
      <w:r>
        <w:t xml:space="preserve">Click the </w:t>
      </w:r>
      <w:r w:rsidRPr="002A708A">
        <w:rPr>
          <w:rStyle w:val="PenScreenTextChar"/>
        </w:rPr>
        <w:t>Preview</w:t>
      </w:r>
      <w:r>
        <w:t xml:space="preserve"> button to preview the data and then click </w:t>
      </w:r>
      <w:r w:rsidRPr="002A708A">
        <w:rPr>
          <w:rStyle w:val="PenScreenTextChar"/>
        </w:rPr>
        <w:t>Close</w:t>
      </w:r>
      <w:r>
        <w:t xml:space="preserve">.  Your </w:t>
      </w:r>
      <w:r w:rsidRPr="00437849">
        <w:rPr>
          <w:rStyle w:val="PenScreenTextChar"/>
        </w:rPr>
        <w:t>CSV Input</w:t>
      </w:r>
      <w:r>
        <w:t xml:space="preserve"> dialog box should look like the following image:</w:t>
      </w:r>
    </w:p>
    <w:p w:rsidR="00BF22D7" w:rsidRDefault="00BF22D7" w:rsidP="00BF22D7">
      <w:pPr>
        <w:pStyle w:val="PenNumbered"/>
        <w:numPr>
          <w:ilvl w:val="0"/>
          <w:numId w:val="0"/>
        </w:numPr>
        <w:ind w:left="450"/>
      </w:pPr>
      <w:r>
        <w:rPr>
          <w:noProof/>
        </w:rPr>
        <w:lastRenderedPageBreak/>
        <w:drawing>
          <wp:inline distT="0" distB="0" distL="0" distR="0" wp14:anchorId="4D49481F" wp14:editId="0F60BEB5">
            <wp:extent cx="4328160" cy="2576550"/>
            <wp:effectExtent l="19050" t="19050" r="15240"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2998" cy="2585383"/>
                    </a:xfrm>
                    <a:prstGeom prst="rect">
                      <a:avLst/>
                    </a:prstGeom>
                    <a:ln>
                      <a:solidFill>
                        <a:schemeClr val="accent1"/>
                      </a:solidFill>
                    </a:ln>
                  </pic:spPr>
                </pic:pic>
              </a:graphicData>
            </a:graphic>
          </wp:inline>
        </w:drawing>
      </w:r>
    </w:p>
    <w:p w:rsidR="00BF22D7" w:rsidRDefault="00BF22D7" w:rsidP="00BF22D7">
      <w:pPr>
        <w:pStyle w:val="PenNumbered"/>
        <w:ind w:left="450" w:hanging="450"/>
      </w:pPr>
      <w:r>
        <w:t xml:space="preserve">Click </w:t>
      </w:r>
      <w:r w:rsidRPr="00BF22D7">
        <w:rPr>
          <w:rStyle w:val="PenScreenTextChar"/>
        </w:rPr>
        <w:t>OK</w:t>
      </w:r>
      <w:r>
        <w:t xml:space="preserve"> to return to the canvas</w:t>
      </w:r>
    </w:p>
    <w:p w:rsidR="00BF22D7" w:rsidRDefault="00BF22D7" w:rsidP="00BF22D7">
      <w:pPr>
        <w:pStyle w:val="PenNumbered"/>
        <w:ind w:left="450" w:hanging="450"/>
      </w:pPr>
      <w:r>
        <w:t xml:space="preserve">Create a hop from the second </w:t>
      </w:r>
      <w:r>
        <w:rPr>
          <w:rStyle w:val="PenScreenTextChar"/>
        </w:rPr>
        <w:t>Get product info</w:t>
      </w:r>
      <w:r>
        <w:t xml:space="preserve"> step to the </w:t>
      </w:r>
      <w:r w:rsidRPr="00BF22D7">
        <w:rPr>
          <w:rStyle w:val="PenScreenTextChar"/>
        </w:rPr>
        <w:t>Stream lookup</w:t>
      </w:r>
      <w:r>
        <w:t xml:space="preserve"> step.</w:t>
      </w:r>
    </w:p>
    <w:p w:rsidR="00FD7BBC" w:rsidRDefault="00FD7BBC" w:rsidP="0091763A">
      <w:pPr>
        <w:pStyle w:val="PenNumbered"/>
        <w:numPr>
          <w:ilvl w:val="0"/>
          <w:numId w:val="0"/>
        </w:numPr>
        <w:ind w:left="450"/>
      </w:pPr>
    </w:p>
    <w:p w:rsidR="00FD7BBC" w:rsidRPr="0091763A" w:rsidRDefault="00FD7BBC" w:rsidP="0091763A">
      <w:pPr>
        <w:pStyle w:val="PenNoteSubNumbered"/>
        <w:rPr>
          <w:color w:val="1F497D" w:themeColor="text2"/>
        </w:rPr>
      </w:pPr>
      <w:r w:rsidRPr="0091763A">
        <w:rPr>
          <w:noProof/>
          <w:color w:val="1F497D" w:themeColor="text2"/>
        </w:rPr>
        <w:drawing>
          <wp:anchor distT="0" distB="0" distL="114300" distR="114300" simplePos="0" relativeHeight="251742208" behindDoc="0" locked="0" layoutInCell="1" allowOverlap="1" wp14:anchorId="0D80D962" wp14:editId="23203DD9">
            <wp:simplePos x="0" y="0"/>
            <wp:positionH relativeFrom="column">
              <wp:posOffset>1270</wp:posOffset>
            </wp:positionH>
            <wp:positionV relativeFrom="paragraph">
              <wp:posOffset>-2540</wp:posOffset>
            </wp:positionV>
            <wp:extent cx="420370" cy="530225"/>
            <wp:effectExtent l="0" t="0" r="0" b="3175"/>
            <wp:wrapSquare wrapText="r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We need to configure the </w:t>
      </w:r>
      <w:r w:rsidR="006E1610">
        <w:rPr>
          <w:color w:val="1F497D" w:themeColor="text2"/>
        </w:rPr>
        <w:t>Stream L</w:t>
      </w:r>
      <w:r w:rsidRPr="0091763A">
        <w:rPr>
          <w:color w:val="1F497D" w:themeColor="text2"/>
        </w:rPr>
        <w:t>ookup to retrieve Product Name, Product Line, and Product Vendor from the lookup file for every product code we find in the POS records.</w:t>
      </w:r>
    </w:p>
    <w:p w:rsidR="00FD7BBC" w:rsidRDefault="00FD7BBC" w:rsidP="0091763A">
      <w:pPr>
        <w:pStyle w:val="PenNumbered"/>
        <w:numPr>
          <w:ilvl w:val="0"/>
          <w:numId w:val="0"/>
        </w:numPr>
      </w:pPr>
    </w:p>
    <w:p w:rsidR="00BF22D7" w:rsidRDefault="00BF22D7" w:rsidP="00BF22D7">
      <w:pPr>
        <w:pStyle w:val="PenNumbered"/>
        <w:ind w:left="450" w:hanging="450"/>
      </w:pPr>
      <w:r>
        <w:t xml:space="preserve">Double-click on </w:t>
      </w:r>
      <w:r>
        <w:rPr>
          <w:rStyle w:val="PenScreenTextChar"/>
        </w:rPr>
        <w:t>Stream lookup</w:t>
      </w:r>
      <w:r>
        <w:t xml:space="preserve"> step to open its properties</w:t>
      </w:r>
    </w:p>
    <w:p w:rsidR="00BF22D7" w:rsidRDefault="00BF22D7" w:rsidP="00BF22D7">
      <w:pPr>
        <w:pStyle w:val="PenNumbered"/>
        <w:ind w:left="450" w:hanging="450"/>
      </w:pPr>
      <w:r>
        <w:t xml:space="preserve">In the </w:t>
      </w:r>
      <w:r w:rsidRPr="00F459ED">
        <w:rPr>
          <w:b/>
          <w:color w:val="1F497D" w:themeColor="text2"/>
        </w:rPr>
        <w:t>Lookup</w:t>
      </w:r>
      <w:r w:rsidRPr="00747747">
        <w:rPr>
          <w:rStyle w:val="PenScreenTextChar"/>
        </w:rPr>
        <w:t xml:space="preserve"> step</w:t>
      </w:r>
      <w:r>
        <w:t xml:space="preserve"> select </w:t>
      </w:r>
      <w:proofErr w:type="gramStart"/>
      <w:r>
        <w:rPr>
          <w:rStyle w:val="PenCodeLine"/>
        </w:rPr>
        <w:t>Get</w:t>
      </w:r>
      <w:proofErr w:type="gramEnd"/>
      <w:r>
        <w:rPr>
          <w:rStyle w:val="PenCodeLine"/>
        </w:rPr>
        <w:t xml:space="preserve"> product info</w:t>
      </w:r>
      <w:r>
        <w:t>.</w:t>
      </w:r>
    </w:p>
    <w:p w:rsidR="00BF22D7" w:rsidRDefault="00BF22D7" w:rsidP="00BF22D7">
      <w:pPr>
        <w:pStyle w:val="PenNumbered"/>
        <w:ind w:left="450" w:hanging="450"/>
      </w:pPr>
      <w:r>
        <w:t xml:space="preserve">In the </w:t>
      </w:r>
      <w:r w:rsidRPr="00E379F4">
        <w:rPr>
          <w:b/>
          <w:color w:val="1F497D" w:themeColor="text2"/>
        </w:rPr>
        <w:t>Key(s) to Lookup Value(s)</w:t>
      </w:r>
      <w:r>
        <w:t xml:space="preserve"> section select </w:t>
      </w:r>
      <w:r>
        <w:rPr>
          <w:rStyle w:val="PenCodeLine"/>
        </w:rPr>
        <w:t>PRODUCTCODE</w:t>
      </w:r>
      <w:r>
        <w:t xml:space="preserve"> in the </w:t>
      </w:r>
      <w:r w:rsidRPr="00E379F4">
        <w:rPr>
          <w:b/>
          <w:color w:val="1F497D" w:themeColor="text2"/>
        </w:rPr>
        <w:t>Field</w:t>
      </w:r>
      <w:r>
        <w:t xml:space="preserve"> column and select </w:t>
      </w:r>
      <w:r>
        <w:rPr>
          <w:rStyle w:val="PenCodeLine"/>
        </w:rPr>
        <w:t>PRODUCTCODE</w:t>
      </w:r>
      <w:r w:rsidRPr="0064796E">
        <w:rPr>
          <w:color w:val="auto"/>
        </w:rPr>
        <w:t xml:space="preserve"> </w:t>
      </w:r>
      <w:r>
        <w:t xml:space="preserve">as the </w:t>
      </w:r>
      <w:proofErr w:type="spellStart"/>
      <w:r w:rsidRPr="00E379F4">
        <w:rPr>
          <w:b/>
          <w:color w:val="1F497D" w:themeColor="text2"/>
        </w:rPr>
        <w:t>LookupField</w:t>
      </w:r>
      <w:proofErr w:type="spellEnd"/>
      <w:r>
        <w:t xml:space="preserve"> column.</w:t>
      </w:r>
    </w:p>
    <w:p w:rsidR="00BF22D7" w:rsidRDefault="00BF22D7" w:rsidP="00BF22D7">
      <w:pPr>
        <w:pStyle w:val="PenNumbered"/>
        <w:ind w:left="450" w:hanging="450"/>
      </w:pPr>
      <w:r>
        <w:t xml:space="preserve">Click the </w:t>
      </w:r>
      <w:r w:rsidRPr="00E379F4">
        <w:rPr>
          <w:b/>
          <w:color w:val="1F497D" w:themeColor="text2"/>
        </w:rPr>
        <w:t>Get Lookup Fields</w:t>
      </w:r>
      <w:r>
        <w:t xml:space="preserve"> button to populate the fields to retrieve section at the bottom.</w:t>
      </w:r>
    </w:p>
    <w:p w:rsidR="00BF22D7" w:rsidRDefault="00BF22D7" w:rsidP="00BF22D7">
      <w:pPr>
        <w:pStyle w:val="PenNumbered"/>
        <w:ind w:left="450" w:hanging="450"/>
        <w:rPr>
          <w:rStyle w:val="PenScreenTextChar"/>
          <w:b w:val="0"/>
          <w:color w:val="auto"/>
        </w:rPr>
      </w:pPr>
      <w:r>
        <w:t xml:space="preserve">Highlight and delete the following fields: </w:t>
      </w:r>
      <w:r>
        <w:rPr>
          <w:rStyle w:val="PenCodeLine"/>
        </w:rPr>
        <w:t xml:space="preserve">PRODUCTCODE, PRODUCTSCALE, QUANTITYINSTOCK, BUYPRICE, </w:t>
      </w:r>
      <w:proofErr w:type="gramStart"/>
      <w:r>
        <w:rPr>
          <w:rStyle w:val="PenCodeLine"/>
        </w:rPr>
        <w:t>MSRP</w:t>
      </w:r>
      <w:proofErr w:type="gramEnd"/>
      <w:r>
        <w:rPr>
          <w:rStyle w:val="PenCodeLine"/>
        </w:rPr>
        <w:t xml:space="preserve"> </w:t>
      </w:r>
      <w:r>
        <w:t>from the fields to retrieve</w:t>
      </w:r>
      <w:r w:rsidRPr="0064796E">
        <w:rPr>
          <w:color w:val="1F497D" w:themeColor="text2"/>
        </w:rPr>
        <w:t xml:space="preserve"> </w:t>
      </w:r>
      <w:r>
        <w:t xml:space="preserve">section.   Your </w:t>
      </w:r>
      <w:r>
        <w:rPr>
          <w:rStyle w:val="PenScreenTextChar"/>
        </w:rPr>
        <w:t xml:space="preserve">Stream Lookup </w:t>
      </w:r>
      <w:r w:rsidRPr="0064796E">
        <w:rPr>
          <w:rStyle w:val="PenScreenTextChar"/>
          <w:b w:val="0"/>
          <w:color w:val="auto"/>
        </w:rPr>
        <w:t xml:space="preserve">dialog box should now </w:t>
      </w:r>
      <w:r>
        <w:rPr>
          <w:rStyle w:val="PenScreenTextChar"/>
          <w:b w:val="0"/>
          <w:color w:val="auto"/>
        </w:rPr>
        <w:t>match the following image</w:t>
      </w:r>
      <w:r w:rsidRPr="0064796E">
        <w:rPr>
          <w:rStyle w:val="PenScreenTextChar"/>
          <w:b w:val="0"/>
          <w:color w:val="auto"/>
        </w:rPr>
        <w:t>:</w:t>
      </w:r>
    </w:p>
    <w:p w:rsidR="00BF22D7" w:rsidRDefault="00DB4FD7" w:rsidP="00BF22D7">
      <w:pPr>
        <w:pStyle w:val="PenNumbered"/>
        <w:numPr>
          <w:ilvl w:val="0"/>
          <w:numId w:val="0"/>
        </w:numPr>
        <w:ind w:left="450"/>
      </w:pPr>
      <w:r>
        <w:rPr>
          <w:noProof/>
        </w:rPr>
        <w:lastRenderedPageBreak/>
        <w:drawing>
          <wp:inline distT="0" distB="0" distL="0" distR="0" wp14:anchorId="26F17EFB" wp14:editId="19A13229">
            <wp:extent cx="2779113" cy="2522220"/>
            <wp:effectExtent l="19050" t="19050" r="2159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84486" cy="2527096"/>
                    </a:xfrm>
                    <a:prstGeom prst="rect">
                      <a:avLst/>
                    </a:prstGeom>
                    <a:ln>
                      <a:solidFill>
                        <a:schemeClr val="accent1"/>
                      </a:solidFill>
                    </a:ln>
                  </pic:spPr>
                </pic:pic>
              </a:graphicData>
            </a:graphic>
          </wp:inline>
        </w:drawing>
      </w:r>
    </w:p>
    <w:p w:rsidR="000E0591" w:rsidRDefault="000E0591" w:rsidP="00BF22D7">
      <w:pPr>
        <w:pStyle w:val="PenNumbered"/>
        <w:ind w:left="450" w:hanging="450"/>
      </w:pPr>
      <w:r>
        <w:t xml:space="preserve">Click </w:t>
      </w:r>
      <w:r w:rsidRPr="000E0591">
        <w:rPr>
          <w:rStyle w:val="PenScreenTextChar"/>
        </w:rPr>
        <w:t>OK</w:t>
      </w:r>
      <w:r>
        <w:t xml:space="preserve"> to return to the canvas.</w:t>
      </w:r>
    </w:p>
    <w:p w:rsidR="00A2663D" w:rsidRDefault="00A2663D" w:rsidP="0091763A">
      <w:pPr>
        <w:pStyle w:val="PenNumbered"/>
        <w:numPr>
          <w:ilvl w:val="0"/>
          <w:numId w:val="0"/>
        </w:numPr>
        <w:ind w:left="450"/>
      </w:pPr>
    </w:p>
    <w:p w:rsidR="00A2663D" w:rsidRDefault="00A2663D" w:rsidP="0091763A">
      <w:pPr>
        <w:pStyle w:val="PenNoteSubNumbered"/>
        <w:rPr>
          <w:color w:val="1F497D" w:themeColor="text2"/>
        </w:rPr>
      </w:pPr>
      <w:r w:rsidRPr="0091763A">
        <w:rPr>
          <w:noProof/>
          <w:color w:val="1F497D" w:themeColor="text2"/>
        </w:rPr>
        <w:drawing>
          <wp:anchor distT="0" distB="0" distL="114300" distR="114300" simplePos="0" relativeHeight="251744256" behindDoc="0" locked="0" layoutInCell="1" allowOverlap="1" wp14:anchorId="580E139A" wp14:editId="2F12EA71">
            <wp:simplePos x="0" y="0"/>
            <wp:positionH relativeFrom="column">
              <wp:posOffset>1270</wp:posOffset>
            </wp:positionH>
            <wp:positionV relativeFrom="paragraph">
              <wp:posOffset>-2540</wp:posOffset>
            </wp:positionV>
            <wp:extent cx="420370" cy="530225"/>
            <wp:effectExtent l="0" t="0" r="0" b="3175"/>
            <wp:wrapSquare wrapText="r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3A">
        <w:rPr>
          <w:color w:val="1F497D" w:themeColor="text2"/>
        </w:rPr>
        <w:t xml:space="preserve">CUSTOMERNUMBER is the same as customer </w:t>
      </w:r>
      <w:bookmarkStart w:id="1228" w:name="OLE_LINK1"/>
      <w:bookmarkStart w:id="1229" w:name="OLE_LINK2"/>
      <w:r w:rsidR="009A6C8E" w:rsidRPr="001A5351">
        <w:rPr>
          <w:color w:val="1F497D" w:themeColor="text2"/>
        </w:rPr>
        <w:t>“_</w:t>
      </w:r>
      <w:r w:rsidRPr="0091763A">
        <w:rPr>
          <w:color w:val="1F497D" w:themeColor="text2"/>
        </w:rPr>
        <w:t>id</w:t>
      </w:r>
      <w:bookmarkEnd w:id="1228"/>
      <w:bookmarkEnd w:id="1229"/>
      <w:r w:rsidRPr="0091763A">
        <w:rPr>
          <w:color w:val="1F497D" w:themeColor="text2"/>
        </w:rPr>
        <w:t xml:space="preserve">” within the MongoDB collection. We prefer to rename </w:t>
      </w:r>
      <w:r w:rsidR="000427E0">
        <w:rPr>
          <w:color w:val="1F497D" w:themeColor="text2"/>
        </w:rPr>
        <w:t xml:space="preserve">this field and </w:t>
      </w:r>
      <w:r w:rsidRPr="0091763A">
        <w:rPr>
          <w:color w:val="1F497D" w:themeColor="text2"/>
        </w:rPr>
        <w:t xml:space="preserve">all the </w:t>
      </w:r>
      <w:r w:rsidR="000427E0">
        <w:rPr>
          <w:color w:val="1F497D" w:themeColor="text2"/>
        </w:rPr>
        <w:t xml:space="preserve">other </w:t>
      </w:r>
      <w:r w:rsidRPr="0091763A">
        <w:rPr>
          <w:color w:val="1F497D" w:themeColor="text2"/>
        </w:rPr>
        <w:t xml:space="preserve">fields to match and standardize on a lowercase naming convention used in the </w:t>
      </w:r>
      <w:r w:rsidR="00FE2B3A">
        <w:rPr>
          <w:color w:val="1F497D" w:themeColor="text2"/>
        </w:rPr>
        <w:t xml:space="preserve">MongoDB </w:t>
      </w:r>
      <w:r w:rsidRPr="0091763A">
        <w:rPr>
          <w:color w:val="1F497D" w:themeColor="text2"/>
        </w:rPr>
        <w:t xml:space="preserve">collection target. </w:t>
      </w:r>
    </w:p>
    <w:p w:rsidR="00244DB8" w:rsidRPr="00244DB8" w:rsidRDefault="00244DB8" w:rsidP="0091763A">
      <w:pPr>
        <w:pStyle w:val="PenNumberedSubContinued"/>
      </w:pPr>
    </w:p>
    <w:p w:rsidR="00BF22D7" w:rsidRDefault="00BF22D7" w:rsidP="00BF22D7">
      <w:pPr>
        <w:pStyle w:val="PenNumbered"/>
        <w:ind w:left="450" w:hanging="450"/>
      </w:pPr>
      <w:r>
        <w:t xml:space="preserve">From the </w:t>
      </w:r>
      <w:r w:rsidRPr="002A708A">
        <w:rPr>
          <w:rStyle w:val="PenScreenTextChar"/>
        </w:rPr>
        <w:t>Design</w:t>
      </w:r>
      <w:r>
        <w:t xml:space="preserve"> tab on the left, expand the </w:t>
      </w:r>
      <w:r w:rsidRPr="002A708A">
        <w:rPr>
          <w:rStyle w:val="PenScreenTextChar"/>
        </w:rPr>
        <w:t>Transform</w:t>
      </w:r>
      <w:r>
        <w:t xml:space="preserve"> folder and drag </w:t>
      </w:r>
      <w:r w:rsidRPr="002A708A">
        <w:rPr>
          <w:rStyle w:val="PenScreenTextChar"/>
        </w:rPr>
        <w:t>Select Values</w:t>
      </w:r>
      <w:r>
        <w:t xml:space="preserve"> onto the canvas.</w:t>
      </w:r>
    </w:p>
    <w:p w:rsidR="000B093E" w:rsidRDefault="00DB4FD7" w:rsidP="000B093E">
      <w:pPr>
        <w:pStyle w:val="PenNumbered"/>
        <w:ind w:left="450" w:hanging="450"/>
      </w:pPr>
      <w:r>
        <w:t xml:space="preserve">Create a hop between the </w:t>
      </w:r>
      <w:r w:rsidRPr="00DB4FD7">
        <w:rPr>
          <w:rStyle w:val="PenScreenTextChar"/>
        </w:rPr>
        <w:t>Stream lookup</w:t>
      </w:r>
      <w:r>
        <w:t xml:space="preserve"> and </w:t>
      </w:r>
      <w:r w:rsidRPr="00DB4FD7">
        <w:rPr>
          <w:rStyle w:val="PenScreenTextChar"/>
        </w:rPr>
        <w:t>Select values</w:t>
      </w:r>
      <w:r>
        <w:t xml:space="preserve"> steps.</w:t>
      </w:r>
    </w:p>
    <w:p w:rsidR="000B093E" w:rsidRDefault="000B093E" w:rsidP="000B093E">
      <w:pPr>
        <w:pStyle w:val="PenNumbered"/>
        <w:ind w:left="450" w:hanging="450"/>
      </w:pPr>
      <w:r>
        <w:t xml:space="preserve">Double-click the </w:t>
      </w:r>
      <w:r w:rsidRPr="002A708A">
        <w:rPr>
          <w:rStyle w:val="PenScreenTextChar"/>
        </w:rPr>
        <w:t>Select Values</w:t>
      </w:r>
      <w:r>
        <w:t xml:space="preserve"> step.  On the </w:t>
      </w:r>
      <w:r w:rsidRPr="002A708A">
        <w:rPr>
          <w:rStyle w:val="PenScreenTextChar"/>
        </w:rPr>
        <w:t>Select &amp; Alter</w:t>
      </w:r>
      <w:r>
        <w:t xml:space="preserve"> tab, click </w:t>
      </w:r>
      <w:r w:rsidRPr="002A708A">
        <w:rPr>
          <w:rStyle w:val="PenScreenTextChar"/>
        </w:rPr>
        <w:t>Get fields to select</w:t>
      </w:r>
      <w:r>
        <w:t xml:space="preserve"> to add all the available stream fields.</w:t>
      </w:r>
    </w:p>
    <w:p w:rsidR="000B093E" w:rsidRDefault="000B093E" w:rsidP="000B093E">
      <w:pPr>
        <w:pStyle w:val="PenNumbered"/>
        <w:ind w:left="450" w:hanging="450"/>
      </w:pPr>
      <w:r>
        <w:t xml:space="preserve">To rename </w:t>
      </w:r>
      <w:r w:rsidRPr="00DB4FD7">
        <w:rPr>
          <w:rStyle w:val="PenCodeLine"/>
        </w:rPr>
        <w:t>CUSTOMERNUMBER</w:t>
      </w:r>
      <w:r>
        <w:t xml:space="preserve">, click inside the </w:t>
      </w:r>
      <w:r w:rsidRPr="002A708A">
        <w:rPr>
          <w:rStyle w:val="PenScreenTextChar"/>
        </w:rPr>
        <w:t>Rename to</w:t>
      </w:r>
      <w:r>
        <w:t xml:space="preserve"> column and enter </w:t>
      </w:r>
      <w:r w:rsidRPr="002A708A">
        <w:rPr>
          <w:rStyle w:val="PenCodeblockBodyChar"/>
        </w:rPr>
        <w:t>_id</w:t>
      </w:r>
      <w:r>
        <w:t>.</w:t>
      </w:r>
    </w:p>
    <w:p w:rsidR="000B093E" w:rsidRDefault="000B093E" w:rsidP="000B093E">
      <w:pPr>
        <w:pStyle w:val="PenNumbered"/>
        <w:ind w:left="450" w:hanging="450"/>
      </w:pPr>
      <w:r>
        <w:t xml:space="preserve">Rename all the remaining fields to standardize on a lowercase naming convention </w:t>
      </w:r>
      <w:r w:rsidR="00DB4FD7">
        <w:t>and</w:t>
      </w:r>
      <w:r>
        <w:t xml:space="preserve"> match the other data sets.  The result should</w:t>
      </w:r>
      <w:r w:rsidR="00DB4FD7">
        <w:t xml:space="preserve"> match the following image:</w:t>
      </w:r>
    </w:p>
    <w:p w:rsidR="000B093E" w:rsidRDefault="00DB4FD7" w:rsidP="00437849">
      <w:pPr>
        <w:pStyle w:val="PenNumbered"/>
        <w:numPr>
          <w:ilvl w:val="0"/>
          <w:numId w:val="0"/>
        </w:numPr>
        <w:ind w:left="450"/>
      </w:pPr>
      <w:r>
        <w:rPr>
          <w:noProof/>
        </w:rPr>
        <w:lastRenderedPageBreak/>
        <w:drawing>
          <wp:inline distT="0" distB="0" distL="0" distR="0" wp14:anchorId="03B8AF52" wp14:editId="5F2A8E17">
            <wp:extent cx="2590800" cy="2706730"/>
            <wp:effectExtent l="19050" t="19050" r="19050" b="177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0232" cy="2716584"/>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Click </w:t>
      </w:r>
      <w:r w:rsidRPr="002A708A">
        <w:rPr>
          <w:rStyle w:val="PenScreenTextChar"/>
        </w:rPr>
        <w:t>OK</w:t>
      </w:r>
      <w:r>
        <w:t xml:space="preserve"> to return to the main canvas.</w:t>
      </w:r>
    </w:p>
    <w:p w:rsidR="00A91452" w:rsidRDefault="00A91452" w:rsidP="0091763A">
      <w:pPr>
        <w:pStyle w:val="PenNumbered"/>
        <w:numPr>
          <w:ilvl w:val="0"/>
          <w:numId w:val="0"/>
        </w:numPr>
        <w:ind w:left="450"/>
      </w:pPr>
    </w:p>
    <w:p w:rsidR="00A91452" w:rsidRDefault="00A91452" w:rsidP="00A91452">
      <w:pPr>
        <w:pStyle w:val="PenNoteSubNumbered"/>
        <w:rPr>
          <w:color w:val="1F497D" w:themeColor="text2"/>
        </w:rPr>
      </w:pPr>
      <w:r w:rsidRPr="008A12D1">
        <w:rPr>
          <w:noProof/>
          <w:color w:val="1F497D" w:themeColor="text2"/>
        </w:rPr>
        <w:drawing>
          <wp:anchor distT="0" distB="0" distL="114300" distR="114300" simplePos="0" relativeHeight="251746304" behindDoc="0" locked="0" layoutInCell="1" allowOverlap="1" wp14:anchorId="7E99F61F" wp14:editId="7384076F">
            <wp:simplePos x="0" y="0"/>
            <wp:positionH relativeFrom="column">
              <wp:posOffset>1270</wp:posOffset>
            </wp:positionH>
            <wp:positionV relativeFrom="paragraph">
              <wp:posOffset>-2540</wp:posOffset>
            </wp:positionV>
            <wp:extent cx="420370" cy="530225"/>
            <wp:effectExtent l="0" t="0" r="0" b="3175"/>
            <wp:wrapSquare wrapText="r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370"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12D1">
        <w:rPr>
          <w:color w:val="1F497D" w:themeColor="text2"/>
        </w:rPr>
        <w:t xml:space="preserve"> </w:t>
      </w:r>
      <w:r w:rsidR="00D76F32">
        <w:rPr>
          <w:color w:val="1F497D" w:themeColor="text2"/>
        </w:rPr>
        <w:t>It may be useful to categorize the sale orders into buckets for further analysis, based on order size. We can create a categorization of s</w:t>
      </w:r>
      <w:r w:rsidR="00563C1B">
        <w:rPr>
          <w:color w:val="1F497D" w:themeColor="text2"/>
        </w:rPr>
        <w:t>mall, medium, and large</w:t>
      </w:r>
      <w:r w:rsidR="00D76F32">
        <w:rPr>
          <w:color w:val="1F497D" w:themeColor="text2"/>
        </w:rPr>
        <w:t xml:space="preserve">. </w:t>
      </w:r>
    </w:p>
    <w:p w:rsidR="00A91452" w:rsidRDefault="00A91452" w:rsidP="0091763A">
      <w:pPr>
        <w:pStyle w:val="PenNumbered"/>
        <w:numPr>
          <w:ilvl w:val="0"/>
          <w:numId w:val="0"/>
        </w:numPr>
        <w:ind w:left="450"/>
      </w:pPr>
    </w:p>
    <w:p w:rsidR="000B093E" w:rsidRDefault="000B093E" w:rsidP="000B093E">
      <w:pPr>
        <w:pStyle w:val="PenNumbered"/>
        <w:ind w:left="450" w:hanging="450"/>
      </w:pPr>
      <w:r>
        <w:t xml:space="preserve">From within the </w:t>
      </w:r>
      <w:r w:rsidRPr="002A708A">
        <w:rPr>
          <w:rStyle w:val="PenScreenTextChar"/>
        </w:rPr>
        <w:t>Transform</w:t>
      </w:r>
      <w:r>
        <w:t xml:space="preserve"> folder, select and drag </w:t>
      </w:r>
      <w:r w:rsidRPr="002A708A">
        <w:rPr>
          <w:rStyle w:val="PenScreenTextChar"/>
        </w:rPr>
        <w:t>Number Range</w:t>
      </w:r>
      <w:r>
        <w:t xml:space="preserve"> onto the canvas.</w:t>
      </w:r>
    </w:p>
    <w:p w:rsidR="000B093E" w:rsidRDefault="00DB4FD7" w:rsidP="00DB4FD7">
      <w:pPr>
        <w:pStyle w:val="PenNumbered"/>
        <w:ind w:left="450" w:hanging="450"/>
      </w:pPr>
      <w:r>
        <w:t>Create a hop between the</w:t>
      </w:r>
      <w:r w:rsidR="000B093E">
        <w:t xml:space="preserve"> </w:t>
      </w:r>
      <w:r w:rsidR="000B093E" w:rsidRPr="002A708A">
        <w:rPr>
          <w:rStyle w:val="PenScreenTextChar"/>
        </w:rPr>
        <w:t>Select values</w:t>
      </w:r>
      <w:r w:rsidR="000B093E">
        <w:t xml:space="preserve"> </w:t>
      </w:r>
      <w:r>
        <w:t>and</w:t>
      </w:r>
      <w:r w:rsidR="000B093E">
        <w:t xml:space="preserve"> </w:t>
      </w:r>
      <w:r w:rsidR="000B093E" w:rsidRPr="002A708A">
        <w:rPr>
          <w:rStyle w:val="PenScreenTextChar"/>
        </w:rPr>
        <w:t>Number Range</w:t>
      </w:r>
      <w:r w:rsidR="000B093E">
        <w:t xml:space="preserve"> step</w:t>
      </w:r>
      <w:r>
        <w:t>s</w:t>
      </w:r>
      <w:r w:rsidR="000B093E">
        <w:t>.</w:t>
      </w:r>
      <w:r>
        <w:t xml:space="preserve"> </w:t>
      </w:r>
    </w:p>
    <w:p w:rsidR="000B093E" w:rsidRDefault="000B093E" w:rsidP="000B093E">
      <w:pPr>
        <w:pStyle w:val="PenNumbered"/>
        <w:ind w:left="450" w:hanging="450"/>
      </w:pPr>
      <w:r>
        <w:t xml:space="preserve">Double-click on </w:t>
      </w:r>
      <w:r w:rsidRPr="002A708A">
        <w:rPr>
          <w:rStyle w:val="PenScreenTextChar"/>
        </w:rPr>
        <w:t>Number Range</w:t>
      </w:r>
      <w:r>
        <w:t xml:space="preserve"> step to open its properties. </w:t>
      </w:r>
    </w:p>
    <w:p w:rsidR="000B093E" w:rsidRDefault="000B093E" w:rsidP="000B093E">
      <w:pPr>
        <w:pStyle w:val="PenNumbered"/>
        <w:ind w:left="450" w:hanging="450"/>
      </w:pPr>
      <w:r>
        <w:t xml:space="preserve">For </w:t>
      </w:r>
      <w:r w:rsidRPr="002A708A">
        <w:rPr>
          <w:rStyle w:val="PenScreenTextChar"/>
        </w:rPr>
        <w:t>Input field</w:t>
      </w:r>
      <w:r>
        <w:t xml:space="preserve"> select </w:t>
      </w:r>
      <w:proofErr w:type="spellStart"/>
      <w:r w:rsidRPr="002A708A">
        <w:rPr>
          <w:rStyle w:val="PenCodeblockBodyChar"/>
        </w:rPr>
        <w:t>gross_profit</w:t>
      </w:r>
      <w:proofErr w:type="spellEnd"/>
      <w:r>
        <w:t xml:space="preserve"> from the list. </w:t>
      </w:r>
    </w:p>
    <w:p w:rsidR="000B093E" w:rsidRDefault="000B093E" w:rsidP="000B093E">
      <w:pPr>
        <w:pStyle w:val="PenNumbered"/>
        <w:ind w:left="450" w:hanging="450"/>
      </w:pPr>
      <w:r>
        <w:t xml:space="preserve">For </w:t>
      </w:r>
      <w:r w:rsidRPr="002A708A">
        <w:rPr>
          <w:rStyle w:val="PenScreenTextChar"/>
        </w:rPr>
        <w:t>Output field</w:t>
      </w:r>
      <w:r>
        <w:t xml:space="preserve"> type </w:t>
      </w:r>
      <w:proofErr w:type="spellStart"/>
      <w:r w:rsidRPr="002A708A">
        <w:rPr>
          <w:rStyle w:val="PenCodeblockBodyChar"/>
        </w:rPr>
        <w:t>profit_range</w:t>
      </w:r>
      <w:proofErr w:type="spellEnd"/>
      <w:r>
        <w:t>.</w:t>
      </w:r>
    </w:p>
    <w:p w:rsidR="000B093E" w:rsidRDefault="000B093E" w:rsidP="000B093E">
      <w:pPr>
        <w:pStyle w:val="PenNumbered"/>
        <w:ind w:left="450" w:hanging="450"/>
      </w:pPr>
      <w:r>
        <w:t xml:space="preserve">Enter the following values for </w:t>
      </w:r>
      <w:r w:rsidRPr="002A708A">
        <w:rPr>
          <w:rStyle w:val="PenScreenTextChar"/>
        </w:rPr>
        <w:t>Lower Bound</w:t>
      </w:r>
      <w:r>
        <w:t xml:space="preserve">, </w:t>
      </w:r>
      <w:r w:rsidRPr="002A708A">
        <w:rPr>
          <w:rStyle w:val="PenScreenTextChar"/>
        </w:rPr>
        <w:t>Upper Bound</w:t>
      </w:r>
      <w:r>
        <w:t xml:space="preserve"> and </w:t>
      </w:r>
      <w:r w:rsidRPr="002A708A">
        <w:rPr>
          <w:rStyle w:val="PenScreenTextChar"/>
        </w:rPr>
        <w:t>Value</w:t>
      </w:r>
      <w:r>
        <w:t xml:space="preserve"> columns.</w:t>
      </w:r>
    </w:p>
    <w:p w:rsidR="000B093E" w:rsidRDefault="000B093E" w:rsidP="00437849">
      <w:pPr>
        <w:pStyle w:val="PenNumbered"/>
        <w:numPr>
          <w:ilvl w:val="0"/>
          <w:numId w:val="0"/>
        </w:numPr>
        <w:ind w:left="450"/>
      </w:pPr>
      <w:r>
        <w:rPr>
          <w:noProof/>
        </w:rPr>
        <w:drawing>
          <wp:inline distT="0" distB="0" distL="0" distR="0" wp14:anchorId="2B1E170D" wp14:editId="3C670C97">
            <wp:extent cx="2346960" cy="2069542"/>
            <wp:effectExtent l="19050" t="19050" r="1524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46960" cy="2069542"/>
                    </a:xfrm>
                    <a:prstGeom prst="rect">
                      <a:avLst/>
                    </a:prstGeom>
                    <a:ln w="6350">
                      <a:solidFill>
                        <a:schemeClr val="accent1"/>
                      </a:solidFill>
                    </a:ln>
                  </pic:spPr>
                </pic:pic>
              </a:graphicData>
            </a:graphic>
          </wp:inline>
        </w:drawing>
      </w:r>
    </w:p>
    <w:p w:rsidR="000B093E" w:rsidRDefault="000B093E" w:rsidP="000B093E">
      <w:pPr>
        <w:pStyle w:val="PenNumbered"/>
        <w:ind w:left="450" w:hanging="450"/>
      </w:pPr>
      <w:r>
        <w:t xml:space="preserve">Click </w:t>
      </w:r>
      <w:r w:rsidRPr="002A708A">
        <w:rPr>
          <w:rStyle w:val="PenScreenTextChar"/>
        </w:rPr>
        <w:t>OK</w:t>
      </w:r>
      <w:r>
        <w:t xml:space="preserve"> to return to the canvas.</w:t>
      </w:r>
    </w:p>
    <w:p w:rsidR="00663E4E" w:rsidRDefault="00663E4E" w:rsidP="0091763A">
      <w:pPr>
        <w:pStyle w:val="PenNumbered"/>
        <w:numPr>
          <w:ilvl w:val="0"/>
          <w:numId w:val="0"/>
        </w:numPr>
        <w:ind w:left="288" w:hanging="288"/>
      </w:pPr>
    </w:p>
    <w:p w:rsidR="00663E4E" w:rsidRDefault="00663E4E" w:rsidP="00663E4E">
      <w:pPr>
        <w:pStyle w:val="PenNoteSubNumbered"/>
        <w:rPr>
          <w:color w:val="1F497D" w:themeColor="text2"/>
        </w:rPr>
      </w:pPr>
      <w:r w:rsidRPr="000E0DCC">
        <w:rPr>
          <w:noProof/>
          <w:color w:val="1F497D" w:themeColor="text2"/>
        </w:rPr>
        <w:lastRenderedPageBreak/>
        <w:drawing>
          <wp:anchor distT="0" distB="0" distL="114300" distR="114300" simplePos="0" relativeHeight="251748352" behindDoc="0" locked="0" layoutInCell="1" allowOverlap="1" wp14:anchorId="585ABF8A" wp14:editId="2C73044D">
            <wp:simplePos x="0" y="0"/>
            <wp:positionH relativeFrom="column">
              <wp:posOffset>1287</wp:posOffset>
            </wp:positionH>
            <wp:positionV relativeFrom="paragraph">
              <wp:posOffset>-2574</wp:posOffset>
            </wp:positionV>
            <wp:extent cx="420624" cy="530352"/>
            <wp:effectExtent l="0" t="0" r="0" b="3175"/>
            <wp:wrapSquare wrapText="r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ember[1].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 cy="530352"/>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rPr>
        <w:t xml:space="preserve">The point-of-sale records should be </w:t>
      </w:r>
      <w:r w:rsidR="00310E44">
        <w:rPr>
          <w:color w:val="1F497D" w:themeColor="text2"/>
        </w:rPr>
        <w:t>appended</w:t>
      </w:r>
      <w:r>
        <w:rPr>
          <w:color w:val="1F497D" w:themeColor="text2"/>
        </w:rPr>
        <w:t xml:space="preserve"> to the appropriate customer records already </w:t>
      </w:r>
      <w:r w:rsidR="00310E44">
        <w:rPr>
          <w:color w:val="1F497D" w:themeColor="text2"/>
        </w:rPr>
        <w:t>loaded to</w:t>
      </w:r>
      <w:r>
        <w:rPr>
          <w:color w:val="1F497D" w:themeColor="text2"/>
        </w:rPr>
        <w:t xml:space="preserve"> the MongoDB collection. We will use customer “_id” as the lookup key to join the POS records to data arrays we will name “</w:t>
      </w:r>
      <w:proofErr w:type="spellStart"/>
      <w:r>
        <w:rPr>
          <w:color w:val="1F497D" w:themeColor="text2"/>
        </w:rPr>
        <w:t>pos_data</w:t>
      </w:r>
      <w:proofErr w:type="spellEnd"/>
      <w:r>
        <w:rPr>
          <w:color w:val="1F497D" w:themeColor="text2"/>
        </w:rPr>
        <w:t xml:space="preserve"> []” for each customer.</w:t>
      </w:r>
    </w:p>
    <w:p w:rsidR="00663E4E" w:rsidRDefault="00663E4E" w:rsidP="0091763A">
      <w:pPr>
        <w:pStyle w:val="PenNumbered"/>
        <w:numPr>
          <w:ilvl w:val="0"/>
          <w:numId w:val="0"/>
        </w:numPr>
        <w:ind w:left="288" w:hanging="288"/>
      </w:pPr>
    </w:p>
    <w:p w:rsidR="000B093E" w:rsidRDefault="000B093E" w:rsidP="000B093E">
      <w:pPr>
        <w:pStyle w:val="PenNumbered"/>
        <w:ind w:left="450" w:hanging="450"/>
      </w:pPr>
      <w:r>
        <w:t xml:space="preserve">From the </w:t>
      </w:r>
      <w:r w:rsidRPr="002A708A">
        <w:rPr>
          <w:rStyle w:val="PenScreenTextChar"/>
        </w:rPr>
        <w:t>Design</w:t>
      </w:r>
      <w:r>
        <w:t xml:space="preserve"> tab on the left, expand the </w:t>
      </w:r>
      <w:r w:rsidRPr="002A708A">
        <w:rPr>
          <w:rStyle w:val="PenScreenTextChar"/>
        </w:rPr>
        <w:t>Big Data</w:t>
      </w:r>
      <w:r>
        <w:t xml:space="preserve"> folder and drag </w:t>
      </w:r>
      <w:r w:rsidRPr="002A708A">
        <w:rPr>
          <w:rStyle w:val="PenScreenTextChar"/>
        </w:rPr>
        <w:t>MongoDB Output</w:t>
      </w:r>
      <w:r>
        <w:t xml:space="preserve"> onto the canvas.</w:t>
      </w:r>
    </w:p>
    <w:p w:rsidR="000B093E" w:rsidRDefault="00DB4FD7" w:rsidP="000B093E">
      <w:pPr>
        <w:pStyle w:val="PenNumbered"/>
        <w:ind w:left="450" w:hanging="450"/>
      </w:pPr>
      <w:r>
        <w:t>Create a hop between the</w:t>
      </w:r>
      <w:r w:rsidR="000B093E">
        <w:t xml:space="preserve"> </w:t>
      </w:r>
      <w:r w:rsidR="000B093E" w:rsidRPr="002A708A">
        <w:rPr>
          <w:rStyle w:val="PenScreenTextChar"/>
        </w:rPr>
        <w:t>Number Range</w:t>
      </w:r>
      <w:r w:rsidR="000B093E">
        <w:t xml:space="preserve"> </w:t>
      </w:r>
      <w:r>
        <w:t>and</w:t>
      </w:r>
      <w:r w:rsidR="000B093E">
        <w:t xml:space="preserve"> </w:t>
      </w:r>
      <w:r w:rsidR="000B093E" w:rsidRPr="002A708A">
        <w:rPr>
          <w:rStyle w:val="PenScreenTextChar"/>
        </w:rPr>
        <w:t xml:space="preserve">MongoDB Output </w:t>
      </w:r>
      <w:r>
        <w:t>step</w:t>
      </w:r>
      <w:r w:rsidR="000B093E">
        <w:t xml:space="preserve">.  </w:t>
      </w:r>
      <w:r>
        <w:t>The resulting transformation should match the following image:</w:t>
      </w:r>
    </w:p>
    <w:p w:rsidR="000B093E" w:rsidRDefault="00D46885" w:rsidP="000B093E">
      <w:pPr>
        <w:pStyle w:val="PenNumbered"/>
        <w:numPr>
          <w:ilvl w:val="0"/>
          <w:numId w:val="0"/>
        </w:numPr>
        <w:ind w:left="450"/>
      </w:pPr>
      <w:r>
        <w:rPr>
          <w:noProof/>
        </w:rPr>
        <w:drawing>
          <wp:inline distT="0" distB="0" distL="0" distR="0" wp14:anchorId="2DFB3F00" wp14:editId="1AACADB5">
            <wp:extent cx="4358827" cy="1054315"/>
            <wp:effectExtent l="19050" t="19050" r="2286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3009" cy="1067421"/>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Double-click on </w:t>
      </w:r>
      <w:r w:rsidRPr="002A708A">
        <w:rPr>
          <w:rStyle w:val="PenScreenTextChar"/>
        </w:rPr>
        <w:t>MongoDB Output step</w:t>
      </w:r>
      <w:r>
        <w:t xml:space="preserve"> to open its properties.  </w:t>
      </w:r>
    </w:p>
    <w:p w:rsidR="000B093E" w:rsidRDefault="000B093E" w:rsidP="000B093E">
      <w:pPr>
        <w:pStyle w:val="PenNumbered"/>
        <w:ind w:left="450" w:hanging="450"/>
      </w:pPr>
      <w:r>
        <w:t xml:space="preserve">On the </w:t>
      </w:r>
      <w:r w:rsidRPr="002A708A">
        <w:rPr>
          <w:rStyle w:val="PenScreenTextChar"/>
        </w:rPr>
        <w:t>Output Options</w:t>
      </w:r>
      <w:r>
        <w:t xml:space="preserve"> tab, click the </w:t>
      </w:r>
      <w:r w:rsidRPr="002A708A">
        <w:rPr>
          <w:rStyle w:val="PenScreenTextChar"/>
        </w:rPr>
        <w:t>Get DBs</w:t>
      </w:r>
      <w:r>
        <w:t xml:space="preserve"> button and select </w:t>
      </w:r>
      <w:r w:rsidR="00437849">
        <w:rPr>
          <w:rStyle w:val="PenCodeblockBodyChar"/>
        </w:rPr>
        <w:t>customer</w:t>
      </w:r>
      <w:r w:rsidRPr="002A708A">
        <w:rPr>
          <w:rStyle w:val="PenCodeblockBodyChar"/>
        </w:rPr>
        <w:t>360</w:t>
      </w:r>
      <w:r>
        <w:t xml:space="preserve"> from the list.  Click the </w:t>
      </w:r>
      <w:r w:rsidRPr="002A708A">
        <w:rPr>
          <w:rStyle w:val="PenScreenTextChar"/>
        </w:rPr>
        <w:t>Get collections</w:t>
      </w:r>
      <w:r>
        <w:t xml:space="preserve"> button and select </w:t>
      </w:r>
      <w:r w:rsidR="00437849">
        <w:rPr>
          <w:rStyle w:val="PenCodeblockBodyChar"/>
        </w:rPr>
        <w:t>customer</w:t>
      </w:r>
      <w:r w:rsidRPr="002A708A">
        <w:rPr>
          <w:rStyle w:val="PenCodeblockBodyChar"/>
        </w:rPr>
        <w:t>360</w:t>
      </w:r>
      <w:r>
        <w:t xml:space="preserve"> from the list.</w:t>
      </w:r>
    </w:p>
    <w:p w:rsidR="000B093E" w:rsidRDefault="000B093E" w:rsidP="000B093E">
      <w:pPr>
        <w:pStyle w:val="PenNumbered"/>
        <w:ind w:left="450" w:hanging="450"/>
      </w:pPr>
      <w:r>
        <w:t xml:space="preserve">IMPORTANT - Check </w:t>
      </w:r>
      <w:r>
        <w:rPr>
          <w:rStyle w:val="PenScreenTextChar"/>
        </w:rPr>
        <w:t xml:space="preserve">Update, </w:t>
      </w:r>
      <w:proofErr w:type="spellStart"/>
      <w:r w:rsidRPr="002A708A">
        <w:rPr>
          <w:rStyle w:val="PenScreenTextChar"/>
        </w:rPr>
        <w:t>Upsert</w:t>
      </w:r>
      <w:proofErr w:type="spellEnd"/>
      <w:r>
        <w:t xml:space="preserve"> and </w:t>
      </w:r>
      <w:r w:rsidRPr="002A708A">
        <w:rPr>
          <w:rStyle w:val="PenScreenTextChar"/>
        </w:rPr>
        <w:t>Modifier Update</w:t>
      </w:r>
      <w:r>
        <w:t>.</w:t>
      </w:r>
    </w:p>
    <w:p w:rsidR="000B093E" w:rsidRDefault="000B093E" w:rsidP="000B093E">
      <w:pPr>
        <w:pStyle w:val="PenNumbered"/>
        <w:ind w:left="450" w:hanging="450"/>
      </w:pPr>
      <w:r>
        <w:t xml:space="preserve">On the </w:t>
      </w:r>
      <w:r w:rsidRPr="00437849">
        <w:rPr>
          <w:rStyle w:val="PenScreenTextChar"/>
        </w:rPr>
        <w:t>Mongo document fields</w:t>
      </w:r>
      <w:r>
        <w:t xml:space="preserve"> tab click the </w:t>
      </w:r>
      <w:r w:rsidRPr="002A708A">
        <w:rPr>
          <w:rStyle w:val="PenScreenTextChar"/>
        </w:rPr>
        <w:t xml:space="preserve">Get </w:t>
      </w:r>
      <w:proofErr w:type="gramStart"/>
      <w:r w:rsidRPr="002A708A">
        <w:rPr>
          <w:rStyle w:val="PenScreenTextChar"/>
        </w:rPr>
        <w:t>fields</w:t>
      </w:r>
      <w:proofErr w:type="gramEnd"/>
      <w:r>
        <w:t xml:space="preserve"> button at the bottom to populate the field names.</w:t>
      </w:r>
    </w:p>
    <w:p w:rsidR="00194B14" w:rsidRDefault="000B093E" w:rsidP="000B093E">
      <w:pPr>
        <w:pStyle w:val="PenNumbered"/>
        <w:ind w:left="450" w:hanging="450"/>
      </w:pPr>
      <w:r>
        <w:t xml:space="preserve">Click </w:t>
      </w:r>
      <w:r w:rsidRPr="002A708A">
        <w:rPr>
          <w:rStyle w:val="PenScreenTextChar"/>
        </w:rPr>
        <w:t>OK</w:t>
      </w:r>
      <w:r>
        <w:t xml:space="preserve"> to return </w:t>
      </w:r>
      <w:r w:rsidR="00194B14">
        <w:t xml:space="preserve">to the main canvas.  </w:t>
      </w:r>
    </w:p>
    <w:p w:rsidR="000B093E" w:rsidRDefault="00194B14" w:rsidP="00194B14">
      <w:pPr>
        <w:pStyle w:val="PenNoteSubNumbered"/>
      </w:pPr>
      <w:r>
        <w:t xml:space="preserve">By clicking </w:t>
      </w:r>
      <w:r w:rsidRPr="00194B14">
        <w:rPr>
          <w:rStyle w:val="PenScreenTextChar"/>
        </w:rPr>
        <w:t>OK</w:t>
      </w:r>
      <w:r>
        <w:t xml:space="preserve"> the dialog will register your changes and set default field values to be used in subsequent steps.</w:t>
      </w:r>
    </w:p>
    <w:p w:rsidR="000B093E" w:rsidRDefault="000B093E" w:rsidP="000B093E">
      <w:pPr>
        <w:pStyle w:val="PenNumbered"/>
        <w:ind w:left="450" w:hanging="450"/>
      </w:pPr>
      <w:r>
        <w:t xml:space="preserve">Double-click the </w:t>
      </w:r>
      <w:r w:rsidRPr="002A708A">
        <w:rPr>
          <w:rStyle w:val="PenScreenTextChar"/>
        </w:rPr>
        <w:t>MongoDB Output</w:t>
      </w:r>
      <w:r>
        <w:t xml:space="preserve"> step again</w:t>
      </w:r>
      <w:r w:rsidR="00194B14">
        <w:t>,</w:t>
      </w:r>
      <w:r>
        <w:t xml:space="preserve"> and on the </w:t>
      </w:r>
      <w:r w:rsidRPr="002A708A">
        <w:rPr>
          <w:rStyle w:val="PenScreenTextChar"/>
        </w:rPr>
        <w:t>Mongo document fields</w:t>
      </w:r>
      <w:r>
        <w:t xml:space="preserve"> tab</w:t>
      </w:r>
      <w:r w:rsidR="00194B14">
        <w:t>,</w:t>
      </w:r>
      <w:r>
        <w:t xml:space="preserve"> enter the following values in the </w:t>
      </w:r>
      <w:r w:rsidRPr="002A708A">
        <w:rPr>
          <w:rStyle w:val="PenScreenTextChar"/>
        </w:rPr>
        <w:t>Mongo document path column</w:t>
      </w:r>
      <w:r>
        <w:t>.</w:t>
      </w:r>
    </w:p>
    <w:p w:rsidR="000B093E" w:rsidRDefault="000B093E" w:rsidP="000B093E">
      <w:pPr>
        <w:pStyle w:val="PenCodeblockBody"/>
        <w:ind w:left="432"/>
      </w:pPr>
      <w:r>
        <w:t>Row #1 - _id</w:t>
      </w:r>
    </w:p>
    <w:p w:rsidR="000B093E" w:rsidRDefault="000B093E" w:rsidP="000B093E">
      <w:pPr>
        <w:pStyle w:val="PenCodeblockBody"/>
        <w:ind w:left="432"/>
      </w:pPr>
      <w:r>
        <w:t>Row #2-#1</w:t>
      </w:r>
      <w:r w:rsidR="00194B14">
        <w:t>4</w:t>
      </w:r>
      <w:r>
        <w:t xml:space="preserve"> – </w:t>
      </w:r>
      <w:proofErr w:type="spellStart"/>
      <w:r>
        <w:t>pos_</w:t>
      </w:r>
      <w:proofErr w:type="gramStart"/>
      <w:r>
        <w:t>data</w:t>
      </w:r>
      <w:proofErr w:type="spellEnd"/>
      <w:r>
        <w:t>[]</w:t>
      </w:r>
      <w:proofErr w:type="gramEnd"/>
    </w:p>
    <w:p w:rsidR="000B093E" w:rsidRDefault="000B093E" w:rsidP="000B093E">
      <w:pPr>
        <w:pStyle w:val="PenNumbered"/>
        <w:ind w:left="450" w:hanging="450"/>
      </w:pPr>
      <w:r>
        <w:t xml:space="preserve">On the first row change </w:t>
      </w:r>
      <w:r w:rsidRPr="002A708A">
        <w:rPr>
          <w:rStyle w:val="PenScreenTextChar"/>
        </w:rPr>
        <w:t>Use field name</w:t>
      </w:r>
      <w:r>
        <w:t xml:space="preserve"> to </w:t>
      </w:r>
      <w:r w:rsidRPr="002A708A">
        <w:rPr>
          <w:rStyle w:val="PenCodeblockBodyChar"/>
        </w:rPr>
        <w:t>N</w:t>
      </w:r>
      <w:r>
        <w:t xml:space="preserve"> and </w:t>
      </w:r>
      <w:r w:rsidRPr="00D82F69">
        <w:rPr>
          <w:rStyle w:val="PenScreenTextChar"/>
        </w:rPr>
        <w:t>Match field for up</w:t>
      </w:r>
      <w:r w:rsidR="00194B14">
        <w:rPr>
          <w:rStyle w:val="PenScreenTextChar"/>
        </w:rPr>
        <w:t>date</w:t>
      </w:r>
      <w:r>
        <w:t xml:space="preserve"> to </w:t>
      </w:r>
      <w:r w:rsidRPr="002A708A">
        <w:rPr>
          <w:rStyle w:val="PenCodeblockBodyChar"/>
        </w:rPr>
        <w:t>Y</w:t>
      </w:r>
      <w:r>
        <w:t>.</w:t>
      </w:r>
    </w:p>
    <w:p w:rsidR="000B093E" w:rsidRDefault="000B093E" w:rsidP="000B093E">
      <w:pPr>
        <w:pStyle w:val="PenNumbered"/>
        <w:ind w:left="450" w:hanging="450"/>
      </w:pPr>
      <w:r>
        <w:t>On rows 2 thru 1</w:t>
      </w:r>
      <w:r w:rsidR="00194B14">
        <w:t>4</w:t>
      </w:r>
      <w:r>
        <w:t xml:space="preserve">, change </w:t>
      </w:r>
      <w:r w:rsidRPr="00D82F69">
        <w:rPr>
          <w:rStyle w:val="PenScreenTextChar"/>
        </w:rPr>
        <w:t>Modifier operation</w:t>
      </w:r>
      <w:r>
        <w:t xml:space="preserve"> to </w:t>
      </w:r>
      <w:r w:rsidRPr="002A708A">
        <w:rPr>
          <w:rStyle w:val="PenCodeblockBodyChar"/>
        </w:rPr>
        <w:t>$push</w:t>
      </w:r>
      <w:r>
        <w:t>.</w:t>
      </w:r>
      <w:r w:rsidR="00DB4FD7">
        <w:t xml:space="preserve">  You can use the right-click option on the mouse button to copy/paste values.</w:t>
      </w:r>
    </w:p>
    <w:p w:rsidR="000B093E" w:rsidRDefault="000B093E" w:rsidP="000B093E">
      <w:pPr>
        <w:pStyle w:val="PenNumbered"/>
        <w:ind w:left="450" w:hanging="450"/>
      </w:pPr>
      <w:r>
        <w:t xml:space="preserve">For every row change </w:t>
      </w:r>
      <w:r w:rsidRPr="00D82F69">
        <w:rPr>
          <w:rStyle w:val="PenScreenTextChar"/>
        </w:rPr>
        <w:t>Modifier policy</w:t>
      </w:r>
      <w:r>
        <w:t xml:space="preserve"> to </w:t>
      </w:r>
      <w:proofErr w:type="spellStart"/>
      <w:r w:rsidRPr="002A708A">
        <w:rPr>
          <w:rStyle w:val="PenCodeblockBodyChar"/>
        </w:rPr>
        <w:t>Insert&amp;Update</w:t>
      </w:r>
      <w:proofErr w:type="spellEnd"/>
      <w:r>
        <w:t xml:space="preserve">.  </w:t>
      </w:r>
    </w:p>
    <w:p w:rsidR="000B093E" w:rsidRDefault="000B093E" w:rsidP="00437849">
      <w:pPr>
        <w:pStyle w:val="PenNumbered"/>
        <w:ind w:left="450" w:hanging="450"/>
      </w:pPr>
      <w:r>
        <w:t>Your Mongo document fields should match the following screenshot.</w:t>
      </w:r>
    </w:p>
    <w:p w:rsidR="000B093E" w:rsidRDefault="00194B14" w:rsidP="000B093E">
      <w:pPr>
        <w:pStyle w:val="PenNumbered"/>
        <w:numPr>
          <w:ilvl w:val="0"/>
          <w:numId w:val="0"/>
        </w:numPr>
        <w:ind w:left="450"/>
      </w:pPr>
      <w:r>
        <w:rPr>
          <w:noProof/>
        </w:rPr>
        <w:lastRenderedPageBreak/>
        <w:drawing>
          <wp:inline distT="0" distB="0" distL="0" distR="0" wp14:anchorId="6D90AFE6" wp14:editId="62B8FEC4">
            <wp:extent cx="5027394" cy="2446020"/>
            <wp:effectExtent l="19050" t="19050" r="2095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0413" cy="2462085"/>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Click </w:t>
      </w:r>
      <w:r w:rsidRPr="00D82F69">
        <w:rPr>
          <w:rStyle w:val="PenScreenTextChar"/>
        </w:rPr>
        <w:t>Preview document structure</w:t>
      </w:r>
      <w:r>
        <w:t xml:space="preserve"> to validate the settings.</w:t>
      </w:r>
    </w:p>
    <w:p w:rsidR="000B093E" w:rsidRDefault="000B093E" w:rsidP="000B093E">
      <w:pPr>
        <w:pStyle w:val="PenNumbered"/>
        <w:ind w:left="450" w:hanging="450"/>
      </w:pPr>
      <w:r>
        <w:t xml:space="preserve">Click </w:t>
      </w:r>
      <w:r w:rsidRPr="00D82F69">
        <w:rPr>
          <w:rStyle w:val="PenScreenTextChar"/>
        </w:rPr>
        <w:t>OK</w:t>
      </w:r>
      <w:r>
        <w:t xml:space="preserve"> to return to the main canvas.</w:t>
      </w:r>
    </w:p>
    <w:p w:rsidR="000B093E" w:rsidRPr="00437849" w:rsidRDefault="000B093E" w:rsidP="000B093E">
      <w:pPr>
        <w:pStyle w:val="PenNumbered"/>
        <w:ind w:left="450" w:hanging="450"/>
        <w:rPr>
          <w:rStyle w:val="PenCodeblockBodyChar"/>
          <w:rFonts w:ascii="Open Sans" w:eastAsiaTheme="minorHAnsi" w:hAnsi="Open Sans" w:cs="Arial Narrow"/>
        </w:rPr>
      </w:pPr>
      <w:r>
        <w:t xml:space="preserve">Click the save icon in the toolbar to save your new transformation as </w:t>
      </w:r>
      <w:proofErr w:type="spellStart"/>
      <w:r w:rsidRPr="002A708A">
        <w:rPr>
          <w:rStyle w:val="PenCodeblockBodyChar"/>
        </w:rPr>
        <w:t>t_load_pos</w:t>
      </w:r>
      <w:proofErr w:type="spellEnd"/>
      <w:r>
        <w:t xml:space="preserve">  in the following directory:</w:t>
      </w:r>
    </w:p>
    <w:p w:rsidR="00437849" w:rsidRDefault="00F9132D" w:rsidP="00437849">
      <w:pPr>
        <w:pStyle w:val="PenNumbered"/>
        <w:numPr>
          <w:ilvl w:val="0"/>
          <w:numId w:val="0"/>
        </w:numPr>
        <w:ind w:left="450"/>
      </w:pPr>
      <w:r>
        <w:rPr>
          <w:rStyle w:val="PenCodeLine"/>
        </w:rPr>
        <w:t>/pentaho/shared_content</w:t>
      </w:r>
      <w:r w:rsidR="00437849" w:rsidRPr="00C0596A">
        <w:rPr>
          <w:rStyle w:val="PenCodeLine"/>
        </w:rPr>
        <w:t>/WorkshopTraining/student_files/0</w:t>
      </w:r>
      <w:r w:rsidR="00437849">
        <w:rPr>
          <w:rStyle w:val="PenCodeLine"/>
        </w:rPr>
        <w:t>3</w:t>
      </w:r>
      <w:r w:rsidR="00437849" w:rsidRPr="00C0596A">
        <w:rPr>
          <w:rStyle w:val="PenCodeLine"/>
        </w:rPr>
        <w:t>_</w:t>
      </w:r>
      <w:r w:rsidR="00437849">
        <w:rPr>
          <w:rStyle w:val="PenCodeLine"/>
        </w:rPr>
        <w:t>customer_360</w:t>
      </w:r>
    </w:p>
    <w:p w:rsidR="000B093E" w:rsidRDefault="000B093E" w:rsidP="000B093E">
      <w:pPr>
        <w:pStyle w:val="PenNumbered"/>
        <w:ind w:left="450" w:hanging="450"/>
      </w:pPr>
      <w:r>
        <w:t xml:space="preserve">Run your transformation by either clicking </w:t>
      </w:r>
      <w:r>
        <w:rPr>
          <w:noProof/>
        </w:rPr>
        <w:drawing>
          <wp:inline distT="0" distB="0" distL="0" distR="0" wp14:anchorId="6E129AEA" wp14:editId="5ACDEA8F">
            <wp:extent cx="152400" cy="12417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2400" cy="124178"/>
                    </a:xfrm>
                    <a:prstGeom prst="rect">
                      <a:avLst/>
                    </a:prstGeom>
                  </pic:spPr>
                </pic:pic>
              </a:graphicData>
            </a:graphic>
          </wp:inline>
        </w:drawing>
      </w:r>
      <w:r>
        <w:t xml:space="preserve">  or choosing </w:t>
      </w:r>
      <w:r w:rsidRPr="00D82F69">
        <w:rPr>
          <w:rStyle w:val="PenScreenTextChar"/>
        </w:rPr>
        <w:t>Action</w:t>
      </w:r>
      <w:r>
        <w:t xml:space="preserve"> | </w:t>
      </w:r>
      <w:r w:rsidRPr="00D82F69">
        <w:rPr>
          <w:rStyle w:val="PenScreenTextChar"/>
        </w:rPr>
        <w:t>Run</w:t>
      </w:r>
      <w:r>
        <w:t xml:space="preserve"> from the main menu.  In the Step Metrics tab you should see the execution results from loading 991 POS records into MongoDB.</w:t>
      </w:r>
    </w:p>
    <w:p w:rsidR="000B093E" w:rsidRPr="005C70FE" w:rsidRDefault="000B093E" w:rsidP="000B093E">
      <w:pPr>
        <w:pStyle w:val="PenNumbered"/>
        <w:numPr>
          <w:ilvl w:val="0"/>
          <w:numId w:val="0"/>
        </w:numPr>
        <w:ind w:left="450"/>
      </w:pPr>
    </w:p>
    <w:p w:rsidR="000B093E" w:rsidRDefault="000B093E" w:rsidP="000B093E">
      <w:pPr>
        <w:pStyle w:val="PenHeading5"/>
      </w:pPr>
      <w:r>
        <w:t>PDI Exercise 4: Create a job to sequence and automate 3 transformations</w:t>
      </w:r>
    </w:p>
    <w:p w:rsidR="000B093E" w:rsidRDefault="000B093E" w:rsidP="000B093E">
      <w:pPr>
        <w:pStyle w:val="PenBody"/>
      </w:pPr>
      <w:r w:rsidRPr="00D82F69">
        <w:t xml:space="preserve">In this exercise you build a PDI job used to execute </w:t>
      </w:r>
      <w:r w:rsidR="00E11C79">
        <w:t>all</w:t>
      </w:r>
      <w:r w:rsidRPr="00D82F69">
        <w:t xml:space="preserve"> three transformations created in</w:t>
      </w:r>
      <w:r>
        <w:t xml:space="preserve"> the previous three exercises.</w:t>
      </w:r>
      <w:r w:rsidR="00E11C79">
        <w:t xml:space="preserve">  PDI jobs can be scheduled for automated processing on a recurring schedule.</w:t>
      </w:r>
    </w:p>
    <w:p w:rsidR="000B093E" w:rsidRDefault="000B093E" w:rsidP="00E0225C">
      <w:pPr>
        <w:pStyle w:val="PenNumbered"/>
        <w:numPr>
          <w:ilvl w:val="0"/>
          <w:numId w:val="17"/>
        </w:numPr>
        <w:ind w:left="450" w:hanging="450"/>
      </w:pPr>
      <w:r>
        <w:t xml:space="preserve">From the main menu choose </w:t>
      </w:r>
      <w:r w:rsidRPr="00527C85">
        <w:rPr>
          <w:rStyle w:val="PenScreenTextChar"/>
        </w:rPr>
        <w:t>File</w:t>
      </w:r>
      <w:r>
        <w:t xml:space="preserve"> | </w:t>
      </w:r>
      <w:r w:rsidRPr="00527C85">
        <w:rPr>
          <w:rStyle w:val="PenScreenTextChar"/>
        </w:rPr>
        <w:t>New</w:t>
      </w:r>
      <w:r>
        <w:t xml:space="preserve"> | </w:t>
      </w:r>
      <w:r w:rsidRPr="00527C85">
        <w:rPr>
          <w:rStyle w:val="PenScreenTextChar"/>
        </w:rPr>
        <w:t>Job</w:t>
      </w:r>
      <w:r>
        <w:t>.</w:t>
      </w:r>
    </w:p>
    <w:p w:rsidR="000B093E" w:rsidRDefault="000B093E" w:rsidP="000B093E">
      <w:pPr>
        <w:pStyle w:val="PenNumbered"/>
        <w:ind w:left="450" w:hanging="450"/>
      </w:pPr>
      <w:r>
        <w:t xml:space="preserve">From the </w:t>
      </w:r>
      <w:r w:rsidRPr="00527C85">
        <w:rPr>
          <w:rStyle w:val="PenScreenTextChar"/>
        </w:rPr>
        <w:t>Design</w:t>
      </w:r>
      <w:r>
        <w:t xml:space="preserve"> tab on the left, expand the </w:t>
      </w:r>
      <w:r w:rsidRPr="00527C85">
        <w:rPr>
          <w:rStyle w:val="PenScreenTextChar"/>
        </w:rPr>
        <w:t>General</w:t>
      </w:r>
      <w:r>
        <w:t xml:space="preserve"> folder; then, select and drag </w:t>
      </w:r>
      <w:r w:rsidRPr="00527C85">
        <w:rPr>
          <w:rStyle w:val="PenScreenTextChar"/>
        </w:rPr>
        <w:t>Start</w:t>
      </w:r>
      <w:r>
        <w:t xml:space="preserve"> onto the canvas.</w:t>
      </w:r>
    </w:p>
    <w:p w:rsidR="000B093E" w:rsidRDefault="000B093E" w:rsidP="000B093E">
      <w:pPr>
        <w:pStyle w:val="PenNumbered"/>
        <w:ind w:left="450" w:hanging="450"/>
      </w:pPr>
      <w:r>
        <w:t xml:space="preserve">While in the General folder, add </w:t>
      </w:r>
      <w:r w:rsidRPr="00D82F69">
        <w:rPr>
          <w:rStyle w:val="StylePenBodyItalicChar"/>
        </w:rPr>
        <w:t>three</w:t>
      </w:r>
      <w:r>
        <w:t xml:space="preserve"> </w:t>
      </w:r>
      <w:r w:rsidRPr="00D82F69">
        <w:rPr>
          <w:rStyle w:val="PenScreenTextChar"/>
        </w:rPr>
        <w:t>Transformation</w:t>
      </w:r>
      <w:r>
        <w:t xml:space="preserve"> steps and a </w:t>
      </w:r>
      <w:r w:rsidRPr="00437849">
        <w:rPr>
          <w:rStyle w:val="PenScreenTextChar"/>
        </w:rPr>
        <w:t>Success</w:t>
      </w:r>
      <w:r>
        <w:t xml:space="preserve"> step to the canvas.</w:t>
      </w:r>
    </w:p>
    <w:p w:rsidR="000B093E" w:rsidRDefault="000B093E" w:rsidP="000B093E">
      <w:pPr>
        <w:pStyle w:val="PenNumbered"/>
        <w:ind w:left="450" w:hanging="450"/>
      </w:pPr>
      <w:r>
        <w:t xml:space="preserve">Connect each job step with a hop in the following order: </w:t>
      </w:r>
      <w:r w:rsidRPr="00527C85">
        <w:rPr>
          <w:rStyle w:val="PenScreenTextChar"/>
        </w:rPr>
        <w:t>START</w:t>
      </w:r>
      <w:r>
        <w:t xml:space="preserve"> | </w:t>
      </w:r>
      <w:r w:rsidRPr="00527C85">
        <w:rPr>
          <w:rStyle w:val="PenScreenTextChar"/>
        </w:rPr>
        <w:t>Transformation</w:t>
      </w:r>
      <w:r>
        <w:t xml:space="preserve"> | </w:t>
      </w:r>
      <w:r w:rsidRPr="00527C85">
        <w:rPr>
          <w:rStyle w:val="PenScreenTextChar"/>
        </w:rPr>
        <w:t>Transformation 2</w:t>
      </w:r>
      <w:r>
        <w:t xml:space="preserve"> | </w:t>
      </w:r>
      <w:r w:rsidRPr="00527C85">
        <w:rPr>
          <w:rStyle w:val="PenScreenTextChar"/>
        </w:rPr>
        <w:t>Transformation 3</w:t>
      </w:r>
      <w:r>
        <w:t xml:space="preserve"> | </w:t>
      </w:r>
      <w:r w:rsidRPr="00527C85">
        <w:rPr>
          <w:rStyle w:val="PenScreenTextChar"/>
        </w:rPr>
        <w:t>Success</w:t>
      </w:r>
      <w:r>
        <w:t>.</w:t>
      </w:r>
    </w:p>
    <w:p w:rsidR="000B093E" w:rsidRDefault="00D46885" w:rsidP="00D0071B">
      <w:pPr>
        <w:pStyle w:val="PenNumbered"/>
        <w:numPr>
          <w:ilvl w:val="0"/>
          <w:numId w:val="0"/>
        </w:numPr>
        <w:ind w:left="450"/>
      </w:pPr>
      <w:r>
        <w:rPr>
          <w:noProof/>
        </w:rPr>
        <w:drawing>
          <wp:inline distT="0" distB="0" distL="0" distR="0" wp14:anchorId="5BB13CBA" wp14:editId="39737FDE">
            <wp:extent cx="5104932" cy="471224"/>
            <wp:effectExtent l="19050" t="19050" r="19685" b="241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8176" cy="485370"/>
                    </a:xfrm>
                    <a:prstGeom prst="rect">
                      <a:avLst/>
                    </a:prstGeom>
                    <a:ln>
                      <a:solidFill>
                        <a:schemeClr val="accent1"/>
                      </a:solidFill>
                    </a:ln>
                  </pic:spPr>
                </pic:pic>
              </a:graphicData>
            </a:graphic>
          </wp:inline>
        </w:drawing>
      </w:r>
    </w:p>
    <w:p w:rsidR="000B093E" w:rsidRDefault="000B093E" w:rsidP="000B093E">
      <w:pPr>
        <w:pStyle w:val="PenNumbered"/>
        <w:ind w:left="450" w:hanging="450"/>
      </w:pPr>
      <w:r>
        <w:t xml:space="preserve">Double-click the first </w:t>
      </w:r>
      <w:r w:rsidRPr="00527C85">
        <w:rPr>
          <w:rStyle w:val="PenScreenTextChar"/>
        </w:rPr>
        <w:t>Transformation</w:t>
      </w:r>
      <w:r>
        <w:t xml:space="preserve"> job step to edit the job entry details.</w:t>
      </w:r>
    </w:p>
    <w:p w:rsidR="00437849" w:rsidRDefault="000B093E" w:rsidP="00437849">
      <w:pPr>
        <w:pStyle w:val="PenNumbered"/>
        <w:ind w:left="450" w:hanging="450"/>
      </w:pPr>
      <w:r>
        <w:t xml:space="preserve">Change the </w:t>
      </w:r>
      <w:r w:rsidRPr="00527C85">
        <w:rPr>
          <w:rStyle w:val="PenScreenTextChar"/>
        </w:rPr>
        <w:t>Name of job entry</w:t>
      </w:r>
      <w:r>
        <w:t xml:space="preserve"> to </w:t>
      </w:r>
      <w:r w:rsidRPr="00D82F69">
        <w:rPr>
          <w:rStyle w:val="PenCodeblockBodyChar"/>
        </w:rPr>
        <w:t>Load Customers</w:t>
      </w:r>
      <w:r>
        <w:t>.</w:t>
      </w:r>
    </w:p>
    <w:p w:rsidR="000B093E" w:rsidRDefault="000B093E" w:rsidP="00437849">
      <w:pPr>
        <w:pStyle w:val="PenNumbered"/>
        <w:ind w:left="450" w:hanging="450"/>
      </w:pPr>
      <w:r>
        <w:lastRenderedPageBreak/>
        <w:t xml:space="preserve">For the </w:t>
      </w:r>
      <w:r w:rsidRPr="00527C85">
        <w:rPr>
          <w:rStyle w:val="PenScreenTextChar"/>
        </w:rPr>
        <w:t>Transformation filename</w:t>
      </w:r>
      <w:r>
        <w:t xml:space="preserve"> section specify the transformation to run by browsing to </w:t>
      </w:r>
      <w:r w:rsidR="00F9132D">
        <w:rPr>
          <w:rStyle w:val="PenCodeLine"/>
        </w:rPr>
        <w:t>/pentaho/shared_content</w:t>
      </w:r>
      <w:r w:rsidR="00437849" w:rsidRPr="00C0596A">
        <w:rPr>
          <w:rStyle w:val="PenCodeLine"/>
        </w:rPr>
        <w:t>/WorkshopTraining/student_files/0</w:t>
      </w:r>
      <w:r w:rsidR="00437849">
        <w:rPr>
          <w:rStyle w:val="PenCodeLine"/>
        </w:rPr>
        <w:t>3</w:t>
      </w:r>
      <w:r w:rsidR="00437849" w:rsidRPr="00C0596A">
        <w:rPr>
          <w:rStyle w:val="PenCodeLine"/>
        </w:rPr>
        <w:t>_</w:t>
      </w:r>
      <w:r w:rsidR="00437849">
        <w:rPr>
          <w:rStyle w:val="PenCodeLine"/>
        </w:rPr>
        <w:t>customer_360</w:t>
      </w:r>
      <w:r w:rsidR="00437849">
        <w:t xml:space="preserve"> </w:t>
      </w:r>
      <w:r>
        <w:t xml:space="preserve">and choosing </w:t>
      </w:r>
      <w:proofErr w:type="spellStart"/>
      <w:r w:rsidRPr="00527C85">
        <w:rPr>
          <w:rStyle w:val="PenCodeblockBodyChar"/>
        </w:rPr>
        <w:t>t_load_customers.ktr</w:t>
      </w:r>
      <w:proofErr w:type="spellEnd"/>
      <w:r>
        <w:t>.</w:t>
      </w:r>
    </w:p>
    <w:p w:rsidR="000B093E" w:rsidRDefault="000B093E" w:rsidP="000B093E">
      <w:pPr>
        <w:pStyle w:val="PenNumbered"/>
        <w:ind w:left="450" w:hanging="450"/>
      </w:pPr>
      <w:r>
        <w:t xml:space="preserve">Click </w:t>
      </w:r>
      <w:r w:rsidRPr="00527C85">
        <w:rPr>
          <w:rStyle w:val="PenScreenTextChar"/>
        </w:rPr>
        <w:t>OK</w:t>
      </w:r>
      <w:r>
        <w:t xml:space="preserve"> to return to the job canvas.</w:t>
      </w:r>
    </w:p>
    <w:p w:rsidR="000B093E" w:rsidRDefault="000B093E" w:rsidP="000B093E">
      <w:pPr>
        <w:pStyle w:val="PenNumbered"/>
        <w:ind w:left="450" w:hanging="450"/>
      </w:pPr>
      <w:r>
        <w:t xml:space="preserve">Double-click the </w:t>
      </w:r>
      <w:r w:rsidRPr="00527C85">
        <w:rPr>
          <w:rStyle w:val="PenScreenTextChar"/>
        </w:rPr>
        <w:t>Transformation 2</w:t>
      </w:r>
      <w:r>
        <w:t xml:space="preserve"> job step to edit the job entry details.</w:t>
      </w:r>
    </w:p>
    <w:p w:rsidR="000B093E" w:rsidRDefault="000B093E" w:rsidP="000B093E">
      <w:pPr>
        <w:pStyle w:val="PenNumbered"/>
        <w:ind w:left="450" w:hanging="450"/>
      </w:pPr>
      <w:r>
        <w:t xml:space="preserve">Change the </w:t>
      </w:r>
      <w:r w:rsidRPr="00527C85">
        <w:rPr>
          <w:rStyle w:val="PenScreenTextChar"/>
        </w:rPr>
        <w:t>Name of job entry</w:t>
      </w:r>
      <w:r>
        <w:t xml:space="preserve"> to </w:t>
      </w:r>
      <w:r w:rsidRPr="00527C85">
        <w:rPr>
          <w:rStyle w:val="PenCodeblockBodyChar"/>
        </w:rPr>
        <w:t>Load Web Events</w:t>
      </w:r>
      <w:r>
        <w:t>.</w:t>
      </w:r>
    </w:p>
    <w:p w:rsidR="000B093E" w:rsidRPr="00437849" w:rsidRDefault="00437849" w:rsidP="00437849">
      <w:pPr>
        <w:numPr>
          <w:ilvl w:val="0"/>
          <w:numId w:val="3"/>
        </w:numPr>
        <w:tabs>
          <w:tab w:val="left" w:pos="864"/>
          <w:tab w:val="left" w:pos="1008"/>
          <w:tab w:val="left" w:pos="1296"/>
          <w:tab w:val="left" w:pos="1728"/>
        </w:tabs>
        <w:autoSpaceDE w:val="0"/>
        <w:autoSpaceDN w:val="0"/>
        <w:adjustRightInd w:val="0"/>
        <w:spacing w:after="120"/>
        <w:ind w:left="450" w:hanging="450"/>
        <w:textAlignment w:val="center"/>
        <w:rPr>
          <w:rFonts w:eastAsia="Times New Roman" w:cs="Arial Narrow"/>
          <w:color w:val="333E48"/>
          <w:sz w:val="22"/>
          <w:szCs w:val="22"/>
        </w:rPr>
      </w:pPr>
      <w:r w:rsidRPr="00437849">
        <w:rPr>
          <w:rFonts w:eastAsia="Times New Roman" w:cs="Arial Narrow"/>
          <w:color w:val="333E48"/>
          <w:sz w:val="22"/>
          <w:szCs w:val="22"/>
        </w:rPr>
        <w:t xml:space="preserve">For the </w:t>
      </w:r>
      <w:r w:rsidRPr="00437849">
        <w:rPr>
          <w:rFonts w:eastAsia="Times New Roman" w:cs="Arial Narrow"/>
          <w:b/>
          <w:color w:val="1F497D" w:themeColor="text2"/>
          <w:sz w:val="22"/>
          <w:szCs w:val="22"/>
        </w:rPr>
        <w:t>Transformation filename</w:t>
      </w:r>
      <w:r w:rsidRPr="00437849">
        <w:rPr>
          <w:rFonts w:eastAsia="Times New Roman" w:cs="Arial Narrow"/>
          <w:color w:val="333E48"/>
          <w:sz w:val="22"/>
          <w:szCs w:val="22"/>
        </w:rPr>
        <w:t xml:space="preserve"> section specify the transformation to run by browsing to </w:t>
      </w:r>
      <w:r w:rsidR="00F9132D">
        <w:rPr>
          <w:rFonts w:ascii="Courier New" w:eastAsia="Times New Roman" w:hAnsi="Courier New" w:cs="Arial Narrow"/>
          <w:bCs/>
          <w:sz w:val="22"/>
          <w:szCs w:val="22"/>
        </w:rPr>
        <w:t>/pentaho/shared_content</w:t>
      </w:r>
      <w:r w:rsidRPr="00437849">
        <w:rPr>
          <w:rFonts w:ascii="Courier New" w:eastAsia="Times New Roman" w:hAnsi="Courier New" w:cs="Arial Narrow"/>
          <w:bCs/>
          <w:sz w:val="22"/>
          <w:szCs w:val="22"/>
        </w:rPr>
        <w:t>/WorkshopTraining/student_files/03_customer_360</w:t>
      </w:r>
      <w:r w:rsidRPr="00437849">
        <w:rPr>
          <w:rFonts w:eastAsia="Times New Roman" w:cs="Arial Narrow"/>
          <w:color w:val="333E48"/>
          <w:sz w:val="22"/>
          <w:szCs w:val="22"/>
        </w:rPr>
        <w:t xml:space="preserve"> and choosing </w:t>
      </w:r>
      <w:proofErr w:type="spellStart"/>
      <w:r w:rsidRPr="00527C85">
        <w:rPr>
          <w:rStyle w:val="PenCodeblockBodyChar"/>
        </w:rPr>
        <w:t>t_load_web_events.ktr</w:t>
      </w:r>
      <w:proofErr w:type="spellEnd"/>
      <w:r w:rsidRPr="00437849">
        <w:rPr>
          <w:rFonts w:eastAsia="Times New Roman" w:cs="Arial Narrow"/>
          <w:color w:val="333E48"/>
          <w:sz w:val="22"/>
          <w:szCs w:val="22"/>
        </w:rPr>
        <w:t>.</w:t>
      </w:r>
    </w:p>
    <w:p w:rsidR="000B093E" w:rsidRDefault="000B093E" w:rsidP="000B093E">
      <w:pPr>
        <w:pStyle w:val="PenNumbered"/>
        <w:ind w:left="450" w:hanging="450"/>
      </w:pPr>
      <w:r>
        <w:t xml:space="preserve">Click </w:t>
      </w:r>
      <w:r w:rsidRPr="00527C85">
        <w:rPr>
          <w:rStyle w:val="PenScreenTextChar"/>
        </w:rPr>
        <w:t>OK</w:t>
      </w:r>
      <w:r>
        <w:t xml:space="preserve"> to return to the job canvas.</w:t>
      </w:r>
    </w:p>
    <w:p w:rsidR="000B093E" w:rsidRDefault="000B093E" w:rsidP="000B093E">
      <w:pPr>
        <w:pStyle w:val="PenNumbered"/>
        <w:ind w:left="450" w:hanging="450"/>
      </w:pPr>
      <w:r>
        <w:t xml:space="preserve">Double-click the </w:t>
      </w:r>
      <w:r w:rsidRPr="00527C85">
        <w:rPr>
          <w:rStyle w:val="PenScreenTextChar"/>
        </w:rPr>
        <w:t>Transformation 3</w:t>
      </w:r>
      <w:r>
        <w:t xml:space="preserve"> job step to edit the job entry details.</w:t>
      </w:r>
    </w:p>
    <w:p w:rsidR="000B093E" w:rsidRDefault="000B093E" w:rsidP="000B093E">
      <w:pPr>
        <w:pStyle w:val="PenNumbered"/>
        <w:ind w:left="450" w:hanging="450"/>
      </w:pPr>
      <w:r>
        <w:t xml:space="preserve">Change the </w:t>
      </w:r>
      <w:r w:rsidRPr="00527C85">
        <w:rPr>
          <w:rStyle w:val="PenScreenTextChar"/>
        </w:rPr>
        <w:t>Name of job entry</w:t>
      </w:r>
      <w:r>
        <w:t xml:space="preserve"> to </w:t>
      </w:r>
      <w:r w:rsidRPr="00527C85">
        <w:rPr>
          <w:rStyle w:val="PenCodeblockBodyChar"/>
        </w:rPr>
        <w:t>Load POS</w:t>
      </w:r>
      <w:r>
        <w:t>.</w:t>
      </w:r>
    </w:p>
    <w:p w:rsidR="00437849" w:rsidRPr="00437849" w:rsidRDefault="00437849" w:rsidP="00437849">
      <w:pPr>
        <w:numPr>
          <w:ilvl w:val="0"/>
          <w:numId w:val="3"/>
        </w:numPr>
        <w:tabs>
          <w:tab w:val="left" w:pos="864"/>
          <w:tab w:val="left" w:pos="1008"/>
          <w:tab w:val="left" w:pos="1296"/>
          <w:tab w:val="left" w:pos="1728"/>
        </w:tabs>
        <w:autoSpaceDE w:val="0"/>
        <w:autoSpaceDN w:val="0"/>
        <w:adjustRightInd w:val="0"/>
        <w:spacing w:after="120"/>
        <w:ind w:left="450" w:hanging="450"/>
        <w:textAlignment w:val="center"/>
        <w:rPr>
          <w:rFonts w:eastAsia="Times New Roman" w:cs="Arial Narrow"/>
          <w:color w:val="333E48"/>
          <w:sz w:val="22"/>
          <w:szCs w:val="22"/>
        </w:rPr>
      </w:pPr>
      <w:r w:rsidRPr="00437849">
        <w:rPr>
          <w:rFonts w:eastAsia="Times New Roman" w:cs="Arial Narrow"/>
          <w:color w:val="333E48"/>
          <w:sz w:val="22"/>
          <w:szCs w:val="22"/>
        </w:rPr>
        <w:t xml:space="preserve">For the </w:t>
      </w:r>
      <w:r w:rsidRPr="00437849">
        <w:rPr>
          <w:rFonts w:eastAsia="Times New Roman" w:cs="Arial Narrow"/>
          <w:b/>
          <w:color w:val="1F497D" w:themeColor="text2"/>
          <w:sz w:val="22"/>
          <w:szCs w:val="22"/>
        </w:rPr>
        <w:t>Transformation filename</w:t>
      </w:r>
      <w:r w:rsidRPr="00437849">
        <w:rPr>
          <w:rFonts w:eastAsia="Times New Roman" w:cs="Arial Narrow"/>
          <w:color w:val="333E48"/>
          <w:sz w:val="22"/>
          <w:szCs w:val="22"/>
        </w:rPr>
        <w:t xml:space="preserve"> section specify the transformation to run by browsing to </w:t>
      </w:r>
      <w:r w:rsidR="00F9132D">
        <w:rPr>
          <w:rFonts w:ascii="Courier New" w:eastAsia="Times New Roman" w:hAnsi="Courier New" w:cs="Arial Narrow"/>
          <w:bCs/>
          <w:sz w:val="22"/>
          <w:szCs w:val="22"/>
        </w:rPr>
        <w:t>/pentaho/shared_content</w:t>
      </w:r>
      <w:r w:rsidRPr="00437849">
        <w:rPr>
          <w:rFonts w:ascii="Courier New" w:eastAsia="Times New Roman" w:hAnsi="Courier New" w:cs="Arial Narrow"/>
          <w:bCs/>
          <w:sz w:val="22"/>
          <w:szCs w:val="22"/>
        </w:rPr>
        <w:t>/WorkshopTraining/student_files/03_customer_360</w:t>
      </w:r>
      <w:r w:rsidRPr="00437849">
        <w:rPr>
          <w:rFonts w:eastAsia="Times New Roman" w:cs="Arial Narrow"/>
          <w:color w:val="333E48"/>
          <w:sz w:val="22"/>
          <w:szCs w:val="22"/>
        </w:rPr>
        <w:t xml:space="preserve"> and choosing </w:t>
      </w:r>
      <w:proofErr w:type="spellStart"/>
      <w:r w:rsidRPr="00527C85">
        <w:rPr>
          <w:rStyle w:val="PenCodeblockBodyChar"/>
        </w:rPr>
        <w:t>t_load_pos.ktr</w:t>
      </w:r>
      <w:proofErr w:type="spellEnd"/>
      <w:r w:rsidRPr="00437849">
        <w:rPr>
          <w:rFonts w:eastAsia="Times New Roman" w:cs="Arial Narrow"/>
          <w:color w:val="333E48"/>
          <w:sz w:val="22"/>
          <w:szCs w:val="22"/>
        </w:rPr>
        <w:t>.</w:t>
      </w:r>
    </w:p>
    <w:p w:rsidR="000B093E" w:rsidRDefault="000B093E" w:rsidP="000B093E">
      <w:pPr>
        <w:pStyle w:val="PenNumbered"/>
        <w:ind w:left="450" w:hanging="450"/>
      </w:pPr>
      <w:r>
        <w:t xml:space="preserve">Click </w:t>
      </w:r>
      <w:r w:rsidRPr="00527C85">
        <w:rPr>
          <w:rStyle w:val="PenScreenTextChar"/>
        </w:rPr>
        <w:t>OK</w:t>
      </w:r>
      <w:r>
        <w:t xml:space="preserve"> to return to the job canvas.</w:t>
      </w:r>
      <w:r w:rsidR="000E0591">
        <w:t xml:space="preserve">  Your job should match the following screenshot.</w:t>
      </w:r>
    </w:p>
    <w:p w:rsidR="000E0591" w:rsidRDefault="00D46885" w:rsidP="000E0591">
      <w:pPr>
        <w:pStyle w:val="PenNumbered"/>
        <w:numPr>
          <w:ilvl w:val="0"/>
          <w:numId w:val="0"/>
        </w:numPr>
        <w:ind w:left="450"/>
      </w:pPr>
      <w:r>
        <w:rPr>
          <w:noProof/>
        </w:rPr>
        <w:drawing>
          <wp:inline distT="0" distB="0" distL="0" distR="0" wp14:anchorId="2324AFA6" wp14:editId="51733744">
            <wp:extent cx="4796392" cy="430958"/>
            <wp:effectExtent l="19050" t="19050" r="23495" b="266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82029" cy="447638"/>
                    </a:xfrm>
                    <a:prstGeom prst="rect">
                      <a:avLst/>
                    </a:prstGeom>
                    <a:ln>
                      <a:solidFill>
                        <a:schemeClr val="accent1"/>
                      </a:solidFill>
                    </a:ln>
                  </pic:spPr>
                </pic:pic>
              </a:graphicData>
            </a:graphic>
          </wp:inline>
        </w:drawing>
      </w:r>
    </w:p>
    <w:p w:rsidR="000B093E" w:rsidRDefault="000B093E" w:rsidP="000B093E">
      <w:pPr>
        <w:pStyle w:val="PenNumbered"/>
        <w:ind w:left="450" w:hanging="450"/>
      </w:pPr>
      <w:r>
        <w:t>Use your mouse to lasso-select all five job steps and then right-click any step.</w:t>
      </w:r>
    </w:p>
    <w:p w:rsidR="000B093E" w:rsidRDefault="000B093E" w:rsidP="000E0591">
      <w:pPr>
        <w:pStyle w:val="PenNumbered"/>
        <w:ind w:left="450" w:hanging="450"/>
      </w:pPr>
      <w:r>
        <w:t xml:space="preserve">From the right-click menu select </w:t>
      </w:r>
      <w:r w:rsidRPr="00527C85">
        <w:rPr>
          <w:rStyle w:val="PenScreenTextChar"/>
        </w:rPr>
        <w:t>Align / Distribute</w:t>
      </w:r>
      <w:r>
        <w:t xml:space="preserve"> and then </w:t>
      </w:r>
      <w:proofErr w:type="gramStart"/>
      <w:r w:rsidRPr="00527C85">
        <w:rPr>
          <w:rStyle w:val="PenScreenTextChar"/>
        </w:rPr>
        <w:t>Snap</w:t>
      </w:r>
      <w:proofErr w:type="gramEnd"/>
      <w:r w:rsidRPr="00527C85">
        <w:rPr>
          <w:rStyle w:val="PenScreenTextChar"/>
        </w:rPr>
        <w:t xml:space="preserve"> to grid</w:t>
      </w:r>
      <w:r>
        <w:t>.</w:t>
      </w:r>
    </w:p>
    <w:p w:rsidR="000B093E" w:rsidRDefault="000B093E" w:rsidP="000B093E">
      <w:pPr>
        <w:pStyle w:val="PenNumbered"/>
        <w:ind w:left="450" w:hanging="450"/>
      </w:pPr>
      <w:r>
        <w:t xml:space="preserve">Click the save icon in the toolbar to save your new job as </w:t>
      </w:r>
      <w:r w:rsidRPr="00527C85">
        <w:rPr>
          <w:rStyle w:val="PenCodeblockBodyChar"/>
        </w:rPr>
        <w:t>j_load_mongo360</w:t>
      </w:r>
      <w:r>
        <w:t xml:space="preserve"> in the following directory: </w:t>
      </w:r>
      <w:r w:rsidR="00F9132D">
        <w:rPr>
          <w:rStyle w:val="PenCodeLine"/>
        </w:rPr>
        <w:t>/pentaho/shared_content</w:t>
      </w:r>
      <w:r w:rsidR="00437849" w:rsidRPr="00C0596A">
        <w:rPr>
          <w:rStyle w:val="PenCodeLine"/>
        </w:rPr>
        <w:t>/WorkshopTraining/student_files/0</w:t>
      </w:r>
      <w:r w:rsidR="00437849">
        <w:rPr>
          <w:rStyle w:val="PenCodeLine"/>
        </w:rPr>
        <w:t>3</w:t>
      </w:r>
      <w:r w:rsidR="00437849" w:rsidRPr="00C0596A">
        <w:rPr>
          <w:rStyle w:val="PenCodeLine"/>
        </w:rPr>
        <w:t>_</w:t>
      </w:r>
      <w:r w:rsidR="00437849">
        <w:rPr>
          <w:rStyle w:val="PenCodeLine"/>
        </w:rPr>
        <w:t>customer_360</w:t>
      </w:r>
      <w:r>
        <w:t>.</w:t>
      </w:r>
    </w:p>
    <w:p w:rsidR="000B093E" w:rsidRDefault="000B093E" w:rsidP="000B093E">
      <w:pPr>
        <w:pStyle w:val="PenNumbered"/>
        <w:ind w:left="450" w:hanging="450"/>
      </w:pPr>
      <w:r>
        <w:t>R</w:t>
      </w:r>
      <w:r w:rsidR="000E0591">
        <w:t xml:space="preserve">un your job by either clicking </w:t>
      </w:r>
      <w:r w:rsidR="0072333B">
        <w:rPr>
          <w:noProof/>
        </w:rPr>
        <w:drawing>
          <wp:inline distT="0" distB="0" distL="0" distR="0" wp14:anchorId="10262A1E" wp14:editId="232A8529">
            <wp:extent cx="162684" cy="157261"/>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0" cy="168490"/>
                    </a:xfrm>
                    <a:prstGeom prst="rect">
                      <a:avLst/>
                    </a:prstGeom>
                  </pic:spPr>
                </pic:pic>
              </a:graphicData>
            </a:graphic>
          </wp:inline>
        </w:drawing>
      </w:r>
      <w:r>
        <w:t xml:space="preserve"> or choosing </w:t>
      </w:r>
      <w:r w:rsidRPr="00527C85">
        <w:rPr>
          <w:rStyle w:val="PenScreenTextChar"/>
        </w:rPr>
        <w:t>Action</w:t>
      </w:r>
      <w:r>
        <w:t xml:space="preserve"> | </w:t>
      </w:r>
      <w:r w:rsidRPr="00527C85">
        <w:rPr>
          <w:rStyle w:val="PenScreenTextChar"/>
        </w:rPr>
        <w:t>Run</w:t>
      </w:r>
      <w:r>
        <w:t xml:space="preserve"> from the main menu.  </w:t>
      </w:r>
      <w:r w:rsidR="000E0591">
        <w:t>When the job completes without errors, green check marks will appear on each job step.</w:t>
      </w:r>
    </w:p>
    <w:p w:rsidR="000B093E" w:rsidRDefault="000B093E" w:rsidP="000B093E">
      <w:pPr>
        <w:pStyle w:val="PenNumbered"/>
        <w:numPr>
          <w:ilvl w:val="0"/>
          <w:numId w:val="0"/>
        </w:numPr>
      </w:pPr>
    </w:p>
    <w:p w:rsidR="000B093E" w:rsidRDefault="000B093E" w:rsidP="000B093E">
      <w:pPr>
        <w:pStyle w:val="PenHeading2"/>
      </w:pPr>
      <w:bookmarkStart w:id="1230" w:name="_Toc448237729"/>
      <w:r>
        <w:t xml:space="preserve">Part 2: Visualize </w:t>
      </w:r>
      <w:r w:rsidR="00437849">
        <w:t>D</w:t>
      </w:r>
      <w:r>
        <w:t>ata with</w:t>
      </w:r>
      <w:r w:rsidRPr="000B093E">
        <w:t xml:space="preserve"> Analyzer for MongoDB</w:t>
      </w:r>
      <w:bookmarkEnd w:id="1230"/>
    </w:p>
    <w:p w:rsidR="000B093E" w:rsidRPr="00437849" w:rsidRDefault="000B093E" w:rsidP="00437849">
      <w:pPr>
        <w:pStyle w:val="PenBody"/>
      </w:pPr>
      <w:r w:rsidRPr="00437849">
        <w:t xml:space="preserve">You now have a </w:t>
      </w:r>
      <w:r w:rsidR="00437849" w:rsidRPr="00437849">
        <w:rPr>
          <w:rStyle w:val="PenCodeLine"/>
        </w:rPr>
        <w:t>customer</w:t>
      </w:r>
      <w:r w:rsidRPr="00437849">
        <w:rPr>
          <w:rStyle w:val="PenCodeLine"/>
        </w:rPr>
        <w:t>360</w:t>
      </w:r>
      <w:r w:rsidRPr="00437849">
        <w:t xml:space="preserve"> collection </w:t>
      </w:r>
      <w:r w:rsidR="00E20BA9">
        <w:t>containing</w:t>
      </w:r>
      <w:r w:rsidRPr="00437849">
        <w:t xml:space="preserve"> customer master data, point-of-sale transactions, and website clickstream event data.  </w:t>
      </w:r>
      <w:r w:rsidR="00437849" w:rsidRPr="00437849">
        <w:t xml:space="preserve">Pentaho Analyzer provides multi-dimensional analysis a single MongoDB collection.  </w:t>
      </w:r>
      <w:r w:rsidRPr="00437849">
        <w:t xml:space="preserve">The following exercises use </w:t>
      </w:r>
      <w:r w:rsidR="00437849" w:rsidRPr="00437849">
        <w:t>Analyzer</w:t>
      </w:r>
      <w:r w:rsidRPr="00437849">
        <w:t xml:space="preserve"> </w:t>
      </w:r>
      <w:r w:rsidR="00E20BA9">
        <w:t>for MongoDB to analyze</w:t>
      </w:r>
      <w:r w:rsidR="00437849" w:rsidRPr="00437849">
        <w:t xml:space="preserve"> and visualize the data in the </w:t>
      </w:r>
      <w:r w:rsidR="00437849" w:rsidRPr="00437849">
        <w:rPr>
          <w:rStyle w:val="PenCodeLine"/>
        </w:rPr>
        <w:t>customer360</w:t>
      </w:r>
      <w:r w:rsidR="00437849" w:rsidRPr="00437849">
        <w:t xml:space="preserve"> collection.</w:t>
      </w:r>
      <w:r>
        <w:t xml:space="preserve"> </w:t>
      </w:r>
    </w:p>
    <w:p w:rsidR="000B093E" w:rsidRPr="0049125F" w:rsidRDefault="000B093E" w:rsidP="000B093E">
      <w:pPr>
        <w:pStyle w:val="PenHeading5"/>
      </w:pPr>
      <w:r>
        <w:t>Analyzer</w:t>
      </w:r>
      <w:r w:rsidRPr="0049125F">
        <w:t xml:space="preserve"> Exercise 1: Create a scatterplot visualization</w:t>
      </w:r>
    </w:p>
    <w:p w:rsidR="000B093E" w:rsidRDefault="00E20BA9" w:rsidP="000B093E">
      <w:pPr>
        <w:pStyle w:val="PenBody"/>
        <w:rPr>
          <w:lang w:val="en-GB"/>
        </w:rPr>
      </w:pPr>
      <w:r>
        <w:rPr>
          <w:lang w:val="en-GB"/>
        </w:rPr>
        <w:t xml:space="preserve">This exercise has you create a scatterplot displaying individual products across two measures and then </w:t>
      </w:r>
      <w:proofErr w:type="spellStart"/>
      <w:r>
        <w:rPr>
          <w:lang w:val="en-GB"/>
        </w:rPr>
        <w:t>color</w:t>
      </w:r>
      <w:proofErr w:type="spellEnd"/>
      <w:r>
        <w:rPr>
          <w:lang w:val="en-GB"/>
        </w:rPr>
        <w:t xml:space="preserve"> each point in the scatterplot by the newly calculated field, </w:t>
      </w:r>
      <w:proofErr w:type="spellStart"/>
      <w:r w:rsidRPr="00E20BA9">
        <w:rPr>
          <w:rStyle w:val="PenCodeLine"/>
        </w:rPr>
        <w:t>Profit_range</w:t>
      </w:r>
      <w:proofErr w:type="spellEnd"/>
      <w:r>
        <w:rPr>
          <w:lang w:val="en-GB"/>
        </w:rPr>
        <w:t>.</w:t>
      </w:r>
    </w:p>
    <w:p w:rsidR="00E20BA9" w:rsidRDefault="00E20BA9" w:rsidP="00E20BA9">
      <w:pPr>
        <w:pStyle w:val="PenNoteNumbered"/>
      </w:pPr>
      <w:r>
        <w:lastRenderedPageBreak/>
        <w:t xml:space="preserve">Note: The BA server should already be started from the previous exercises, but if you need to start it, execute the following script:  </w:t>
      </w:r>
      <w:r w:rsidRPr="00DD36D4">
        <w:rPr>
          <w:rFonts w:ascii="Courier New" w:hAnsi="Courier New" w:cs="Courier New"/>
        </w:rPr>
        <w:t>/</w:t>
      </w:r>
      <w:r w:rsidR="00A46122">
        <w:rPr>
          <w:rFonts w:ascii="Courier New" w:hAnsi="Courier New" w:cs="Courier New"/>
        </w:rPr>
        <w:t>p</w:t>
      </w:r>
      <w:r w:rsidRPr="00DD36D4">
        <w:rPr>
          <w:rFonts w:ascii="Courier New" w:hAnsi="Courier New" w:cs="Courier New"/>
        </w:rPr>
        <w:t>entaho/</w:t>
      </w:r>
      <w:r w:rsidR="00A46122">
        <w:rPr>
          <w:rFonts w:ascii="Courier New" w:hAnsi="Courier New" w:cs="Courier New"/>
        </w:rPr>
        <w:t>current_version/</w:t>
      </w:r>
      <w:r w:rsidRPr="00DD36D4">
        <w:rPr>
          <w:rFonts w:ascii="Courier New" w:hAnsi="Courier New" w:cs="Courier New"/>
        </w:rPr>
        <w:t>ctlscript.sh start</w:t>
      </w:r>
      <w:r>
        <w:t>.</w:t>
      </w:r>
    </w:p>
    <w:p w:rsidR="00E20BA9" w:rsidRDefault="00E20BA9" w:rsidP="00E20BA9">
      <w:pPr>
        <w:pStyle w:val="PenNumbered"/>
        <w:numPr>
          <w:ilvl w:val="0"/>
          <w:numId w:val="0"/>
        </w:numPr>
        <w:ind w:left="360"/>
      </w:pPr>
    </w:p>
    <w:p w:rsidR="00E20BA9" w:rsidRDefault="00E20BA9" w:rsidP="00E0225C">
      <w:pPr>
        <w:pStyle w:val="PenNumbered"/>
        <w:numPr>
          <w:ilvl w:val="0"/>
          <w:numId w:val="18"/>
        </w:numPr>
        <w:ind w:left="450" w:hanging="450"/>
      </w:pPr>
      <w:r>
        <w:t xml:space="preserve">With your Firefox browser navigate to </w:t>
      </w:r>
      <w:hyperlink r:id="rId174" w:history="1">
        <w:r w:rsidR="002553AE" w:rsidRPr="00875708">
          <w:rPr>
            <w:rStyle w:val="Hyperlink"/>
            <w:rFonts w:ascii="Courier New" w:hAnsi="Courier New"/>
          </w:rPr>
          <w:t>http://localhost:8081/pentaho/Login</w:t>
        </w:r>
      </w:hyperlink>
      <w:r>
        <w:rPr>
          <w:rStyle w:val="PenCodeLine"/>
          <w:bCs w:val="0"/>
          <w:color w:val="0070C0"/>
        </w:rPr>
        <w:t xml:space="preserve"> </w:t>
      </w:r>
      <w:r>
        <w:t>to launch the Pentaho User Console (PUC).</w:t>
      </w:r>
    </w:p>
    <w:p w:rsidR="00E20BA9" w:rsidRDefault="00E20BA9" w:rsidP="00E20BA9">
      <w:pPr>
        <w:pStyle w:val="PenNumbered"/>
        <w:numPr>
          <w:ilvl w:val="0"/>
          <w:numId w:val="5"/>
        </w:numPr>
        <w:ind w:left="450" w:hanging="450"/>
      </w:pPr>
      <w:r>
        <w:t>Login to PUC</w:t>
      </w:r>
    </w:p>
    <w:p w:rsidR="00D8587B" w:rsidRDefault="00D8587B" w:rsidP="00D8587B">
      <w:pPr>
        <w:pStyle w:val="PenNumbered"/>
        <w:numPr>
          <w:ilvl w:val="0"/>
          <w:numId w:val="0"/>
        </w:numPr>
        <w:ind w:left="450"/>
      </w:pPr>
      <w:r>
        <w:t>See Pentaho User Console credentials section in the document on the Desktop in the Docs folder:</w:t>
      </w:r>
    </w:p>
    <w:p w:rsidR="00D8587B" w:rsidRDefault="00D8587B" w:rsidP="00D8587B">
      <w:pPr>
        <w:pStyle w:val="PenNumbered"/>
        <w:numPr>
          <w:ilvl w:val="1"/>
          <w:numId w:val="3"/>
        </w:numPr>
      </w:pPr>
      <w:proofErr w:type="spellStart"/>
      <w:r w:rsidRPr="00E86E3B">
        <w:rPr>
          <w:u w:val="single"/>
        </w:rPr>
        <w:t>hds</w:t>
      </w:r>
      <w:proofErr w:type="spellEnd"/>
      <w:r w:rsidRPr="00E86E3B">
        <w:rPr>
          <w:u w:val="single"/>
        </w:rPr>
        <w:t xml:space="preserve"> - BDI Workshop Credentials.pdf</w:t>
      </w:r>
    </w:p>
    <w:p w:rsidR="00D8587B" w:rsidRDefault="00D8587B" w:rsidP="00D8587B">
      <w:pPr>
        <w:pStyle w:val="PenBulleted1"/>
        <w:numPr>
          <w:ilvl w:val="0"/>
          <w:numId w:val="0"/>
        </w:numPr>
        <w:ind w:left="288"/>
      </w:pPr>
      <w:r>
        <w:tab/>
        <w:t>-</w:t>
      </w:r>
      <w:proofErr w:type="gramStart"/>
      <w:r>
        <w:t>or</w:t>
      </w:r>
      <w:proofErr w:type="gramEnd"/>
      <w:r>
        <w:t>-</w:t>
      </w:r>
    </w:p>
    <w:p w:rsidR="00D8587B" w:rsidRDefault="00D8587B" w:rsidP="00D8587B">
      <w:pPr>
        <w:pStyle w:val="PenBulleted1"/>
        <w:numPr>
          <w:ilvl w:val="1"/>
          <w:numId w:val="3"/>
        </w:numPr>
      </w:pPr>
      <w:proofErr w:type="spellStart"/>
      <w:r w:rsidRPr="000D2129">
        <w:rPr>
          <w:u w:val="single"/>
        </w:rPr>
        <w:t>bdiw</w:t>
      </w:r>
      <w:proofErr w:type="spellEnd"/>
      <w:r w:rsidRPr="000D2129">
        <w:rPr>
          <w:u w:val="single"/>
        </w:rPr>
        <w:t xml:space="preserve"> </w:t>
      </w:r>
      <w:r>
        <w:rPr>
          <w:u w:val="single"/>
        </w:rPr>
        <w:t>-</w:t>
      </w:r>
      <w:r w:rsidRPr="000D2129">
        <w:rPr>
          <w:u w:val="single"/>
        </w:rPr>
        <w:t xml:space="preserve"> BDI</w:t>
      </w:r>
      <w:r>
        <w:rPr>
          <w:u w:val="single"/>
        </w:rPr>
        <w:t xml:space="preserve"> </w:t>
      </w:r>
      <w:r w:rsidRPr="000D2129">
        <w:rPr>
          <w:u w:val="single"/>
        </w:rPr>
        <w:t>W</w:t>
      </w:r>
      <w:r>
        <w:rPr>
          <w:u w:val="single"/>
        </w:rPr>
        <w:t>orkshop</w:t>
      </w:r>
      <w:r w:rsidRPr="000D2129">
        <w:rPr>
          <w:u w:val="single"/>
        </w:rPr>
        <w:t xml:space="preserve"> Credentials.pdf</w:t>
      </w:r>
    </w:p>
    <w:p w:rsidR="00E20BA9" w:rsidRDefault="00E20BA9" w:rsidP="00E20BA9">
      <w:pPr>
        <w:pStyle w:val="PenNumbered"/>
        <w:numPr>
          <w:ilvl w:val="0"/>
          <w:numId w:val="5"/>
        </w:numPr>
        <w:ind w:left="450" w:hanging="450"/>
      </w:pPr>
      <w:r>
        <w:t xml:space="preserve">Click on the </w:t>
      </w:r>
      <w:r w:rsidRPr="001E2574">
        <w:rPr>
          <w:b/>
          <w:color w:val="1F497D" w:themeColor="text2"/>
        </w:rPr>
        <w:t>Create New | Analysis Report</w:t>
      </w:r>
      <w:r>
        <w:t xml:space="preserve"> buttons.</w:t>
      </w:r>
    </w:p>
    <w:p w:rsidR="000B093E" w:rsidRDefault="000B093E" w:rsidP="00E20BA9">
      <w:pPr>
        <w:pStyle w:val="PenNumbered"/>
        <w:numPr>
          <w:ilvl w:val="0"/>
          <w:numId w:val="5"/>
        </w:numPr>
        <w:ind w:left="450" w:hanging="450"/>
      </w:pPr>
      <w:r>
        <w:t xml:space="preserve">Select the </w:t>
      </w:r>
      <w:r w:rsidR="00E20BA9" w:rsidRPr="00E20BA9">
        <w:rPr>
          <w:rStyle w:val="PenCodeLine"/>
        </w:rPr>
        <w:t>Customer360Mongo:</w:t>
      </w:r>
      <w:r w:rsidR="00E20BA9">
        <w:t xml:space="preserve"> </w:t>
      </w:r>
      <w:r w:rsidRPr="00E20BA9">
        <w:rPr>
          <w:rStyle w:val="PenCodeLine"/>
        </w:rPr>
        <w:t>Customer360PoS</w:t>
      </w:r>
      <w:r>
        <w:t xml:space="preserve"> </w:t>
      </w:r>
      <w:r w:rsidR="00E20BA9">
        <w:t>d</w:t>
      </w:r>
      <w:r>
        <w:t xml:space="preserve">ata </w:t>
      </w:r>
      <w:r w:rsidR="00E20BA9">
        <w:t>s</w:t>
      </w:r>
      <w:r>
        <w:t>ource.</w:t>
      </w:r>
    </w:p>
    <w:p w:rsidR="000B093E" w:rsidRPr="00E414A4" w:rsidRDefault="000B093E" w:rsidP="00E20BA9">
      <w:pPr>
        <w:pStyle w:val="PenNumbered"/>
        <w:numPr>
          <w:ilvl w:val="0"/>
          <w:numId w:val="5"/>
        </w:numPr>
        <w:ind w:left="450" w:hanging="450"/>
      </w:pPr>
      <w:r w:rsidRPr="00E414A4">
        <w:rPr>
          <w:lang w:val="en-GB"/>
        </w:rPr>
        <w:t xml:space="preserve">In the </w:t>
      </w:r>
      <w:r w:rsidRPr="00512499">
        <w:rPr>
          <w:rStyle w:val="PenScreenTextChar"/>
        </w:rPr>
        <w:t>View As</w:t>
      </w:r>
      <w:r w:rsidRPr="00E414A4">
        <w:rPr>
          <w:lang w:val="en-GB"/>
        </w:rPr>
        <w:t xml:space="preserve"> section in the top right, click the chart icon drop-down and select </w:t>
      </w:r>
      <w:r w:rsidRPr="00512499">
        <w:rPr>
          <w:rStyle w:val="PenScreenTextChar"/>
        </w:rPr>
        <w:t>Scatter</w:t>
      </w:r>
      <w:r w:rsidRPr="00E414A4">
        <w:rPr>
          <w:lang w:val="en-GB"/>
        </w:rPr>
        <w:t>.</w:t>
      </w:r>
    </w:p>
    <w:p w:rsidR="000B093E" w:rsidRPr="004249B3" w:rsidRDefault="000B093E" w:rsidP="00E20BA9">
      <w:pPr>
        <w:pStyle w:val="PenNumbered"/>
        <w:numPr>
          <w:ilvl w:val="0"/>
          <w:numId w:val="0"/>
        </w:numPr>
        <w:ind w:left="450" w:hanging="450"/>
        <w:rPr>
          <w:lang w:val="en-GB"/>
        </w:rPr>
      </w:pPr>
      <w:r>
        <w:rPr>
          <w:lang w:val="en-GB"/>
        </w:rPr>
        <w:tab/>
      </w:r>
      <w:r w:rsidRPr="004249B3">
        <w:rPr>
          <w:noProof/>
        </w:rPr>
        <w:drawing>
          <wp:inline distT="0" distB="0" distL="0" distR="0" wp14:anchorId="31433B94" wp14:editId="7B5173C1">
            <wp:extent cx="1021080" cy="274320"/>
            <wp:effectExtent l="19050" t="19050" r="2667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021080" cy="274320"/>
                    </a:xfrm>
                    <a:prstGeom prst="rect">
                      <a:avLst/>
                    </a:prstGeom>
                    <a:ln>
                      <a:solidFill>
                        <a:schemeClr val="accent1"/>
                      </a:solidFill>
                    </a:ln>
                  </pic:spPr>
                </pic:pic>
              </a:graphicData>
            </a:graphic>
          </wp:inline>
        </w:drawing>
      </w:r>
    </w:p>
    <w:p w:rsidR="000B093E" w:rsidRPr="004249B3" w:rsidRDefault="000B093E" w:rsidP="009B64E8">
      <w:pPr>
        <w:pStyle w:val="PenNumbered"/>
        <w:ind w:left="450" w:hanging="450"/>
        <w:rPr>
          <w:lang w:val="en-GB"/>
        </w:rPr>
      </w:pPr>
      <w:r w:rsidRPr="004249B3">
        <w:rPr>
          <w:lang w:val="en-GB"/>
        </w:rPr>
        <w:t xml:space="preserve">Drag </w:t>
      </w:r>
      <w:proofErr w:type="spellStart"/>
      <w:r w:rsidRPr="00512499">
        <w:rPr>
          <w:rStyle w:val="PenCodeblockBodyChar"/>
        </w:rPr>
        <w:t>Qty</w:t>
      </w:r>
      <w:proofErr w:type="spellEnd"/>
      <w:r>
        <w:rPr>
          <w:rStyle w:val="PenCodeblockBodyChar"/>
        </w:rPr>
        <w:t xml:space="preserve"> </w:t>
      </w:r>
      <w:r w:rsidRPr="00512499">
        <w:rPr>
          <w:rStyle w:val="PenCodeblockBodyChar"/>
        </w:rPr>
        <w:t>ordered</w:t>
      </w:r>
      <w:r w:rsidRPr="004249B3">
        <w:rPr>
          <w:lang w:val="en-GB"/>
        </w:rPr>
        <w:t xml:space="preserve"> to </w:t>
      </w:r>
      <w:r w:rsidRPr="00512499">
        <w:rPr>
          <w:rStyle w:val="PenScreenTextChar"/>
        </w:rPr>
        <w:t>X-Axis</w:t>
      </w:r>
      <w:r w:rsidRPr="004249B3">
        <w:rPr>
          <w:lang w:val="en-GB"/>
        </w:rPr>
        <w:t xml:space="preserve">.  </w:t>
      </w:r>
    </w:p>
    <w:p w:rsidR="000B093E" w:rsidRPr="004249B3" w:rsidRDefault="000B093E" w:rsidP="009B64E8">
      <w:pPr>
        <w:pStyle w:val="PenNumbered"/>
        <w:ind w:left="450" w:hanging="450"/>
        <w:rPr>
          <w:lang w:val="en-GB"/>
        </w:rPr>
      </w:pPr>
      <w:r w:rsidRPr="004249B3">
        <w:rPr>
          <w:lang w:val="en-GB"/>
        </w:rPr>
        <w:t xml:space="preserve">Drag </w:t>
      </w:r>
      <w:r w:rsidRPr="00512499">
        <w:rPr>
          <w:rStyle w:val="PenCodeblockBodyChar"/>
        </w:rPr>
        <w:t>Gross</w:t>
      </w:r>
      <w:r>
        <w:rPr>
          <w:rStyle w:val="PenCodeblockBodyChar"/>
        </w:rPr>
        <w:t xml:space="preserve"> </w:t>
      </w:r>
      <w:r w:rsidRPr="00512499">
        <w:rPr>
          <w:rStyle w:val="PenCodeblockBodyChar"/>
        </w:rPr>
        <w:t>profit</w:t>
      </w:r>
      <w:r w:rsidRPr="004249B3">
        <w:rPr>
          <w:lang w:val="en-GB"/>
        </w:rPr>
        <w:t xml:space="preserve"> to </w:t>
      </w:r>
      <w:r w:rsidRPr="00512499">
        <w:rPr>
          <w:rStyle w:val="PenScreenTextChar"/>
        </w:rPr>
        <w:t>Y-Axis</w:t>
      </w:r>
      <w:r w:rsidRPr="004249B3">
        <w:rPr>
          <w:lang w:val="en-GB"/>
        </w:rPr>
        <w:t xml:space="preserve">. </w:t>
      </w:r>
    </w:p>
    <w:p w:rsidR="000B093E" w:rsidRPr="004249B3" w:rsidRDefault="000B093E" w:rsidP="009B64E8">
      <w:pPr>
        <w:pStyle w:val="PenNumbered"/>
        <w:ind w:left="450" w:hanging="450"/>
        <w:rPr>
          <w:lang w:val="en-GB"/>
        </w:rPr>
      </w:pPr>
      <w:r w:rsidRPr="004249B3">
        <w:rPr>
          <w:lang w:val="en-GB"/>
        </w:rPr>
        <w:t xml:space="preserve">Drag </w:t>
      </w:r>
      <w:r w:rsidRPr="00512499">
        <w:rPr>
          <w:rStyle w:val="PenCodeblockBodyChar"/>
        </w:rPr>
        <w:t>Product</w:t>
      </w:r>
      <w:r>
        <w:rPr>
          <w:rStyle w:val="PenCodeblockBodyChar"/>
        </w:rPr>
        <w:t xml:space="preserve"> name</w:t>
      </w:r>
      <w:r w:rsidRPr="004249B3">
        <w:rPr>
          <w:lang w:val="en-GB"/>
        </w:rPr>
        <w:t xml:space="preserve"> to </w:t>
      </w:r>
      <w:r w:rsidRPr="00512499">
        <w:rPr>
          <w:rStyle w:val="PenScreenTextChar"/>
        </w:rPr>
        <w:t>Points</w:t>
      </w:r>
      <w:r w:rsidRPr="004249B3">
        <w:rPr>
          <w:lang w:val="en-GB"/>
        </w:rPr>
        <w:t xml:space="preserve">.  </w:t>
      </w:r>
      <w:proofErr w:type="spellStart"/>
      <w:r w:rsidRPr="004249B3">
        <w:rPr>
          <w:lang w:val="en-GB"/>
        </w:rPr>
        <w:t>Analyzer</w:t>
      </w:r>
      <w:proofErr w:type="spellEnd"/>
      <w:r w:rsidRPr="004249B3">
        <w:rPr>
          <w:lang w:val="en-GB"/>
        </w:rPr>
        <w:t xml:space="preserve"> returns a scatterplot view of the products.</w:t>
      </w:r>
    </w:p>
    <w:p w:rsidR="000B093E" w:rsidRPr="004249B3" w:rsidRDefault="000B093E" w:rsidP="009B64E8">
      <w:pPr>
        <w:pStyle w:val="PenNumbered"/>
        <w:ind w:left="450" w:hanging="450"/>
        <w:rPr>
          <w:lang w:val="en-GB"/>
        </w:rPr>
      </w:pPr>
      <w:r w:rsidRPr="004249B3">
        <w:rPr>
          <w:lang w:val="en-GB"/>
        </w:rPr>
        <w:t xml:space="preserve">Drag </w:t>
      </w:r>
      <w:proofErr w:type="spellStart"/>
      <w:r w:rsidRPr="00512499">
        <w:rPr>
          <w:rStyle w:val="PenCodeblockBodyChar"/>
        </w:rPr>
        <w:t>Profit</w:t>
      </w:r>
      <w:r>
        <w:rPr>
          <w:rStyle w:val="PenCodeblockBodyChar"/>
        </w:rPr>
        <w:t>_</w:t>
      </w:r>
      <w:r w:rsidRPr="00512499">
        <w:rPr>
          <w:rStyle w:val="PenCodeblockBodyChar"/>
        </w:rPr>
        <w:t>range</w:t>
      </w:r>
      <w:proofErr w:type="spellEnd"/>
      <w:r w:rsidRPr="004249B3">
        <w:rPr>
          <w:lang w:val="en-GB"/>
        </w:rPr>
        <w:t xml:space="preserve"> to </w:t>
      </w:r>
      <w:r w:rsidRPr="00512499">
        <w:rPr>
          <w:rStyle w:val="PenScreenTextChar"/>
        </w:rPr>
        <w:t>Color By</w:t>
      </w:r>
      <w:r w:rsidRPr="004249B3">
        <w:rPr>
          <w:lang w:val="en-GB"/>
        </w:rPr>
        <w:t>.</w:t>
      </w:r>
    </w:p>
    <w:p w:rsidR="000B093E" w:rsidRPr="004249B3" w:rsidRDefault="000B093E" w:rsidP="000B093E">
      <w:pPr>
        <w:pStyle w:val="PenNoteSubNumbered"/>
        <w:rPr>
          <w:lang w:val="en-GB"/>
        </w:rPr>
      </w:pPr>
      <w:r w:rsidRPr="004249B3">
        <w:rPr>
          <w:lang w:val="en-GB"/>
        </w:rPr>
        <w:t>Profit range was calculated by PDI upon loading the POS data into MongoDB.  This calculation can now be used in visualizations and reports to improve insight.</w:t>
      </w:r>
    </w:p>
    <w:p w:rsidR="000B093E" w:rsidRPr="004249B3" w:rsidRDefault="000B093E" w:rsidP="009B64E8">
      <w:pPr>
        <w:pStyle w:val="PenBody"/>
        <w:ind w:left="540" w:hanging="90"/>
        <w:rPr>
          <w:lang w:val="en-GB"/>
        </w:rPr>
      </w:pPr>
      <w:r>
        <w:rPr>
          <w:noProof/>
        </w:rPr>
        <w:drawing>
          <wp:inline distT="0" distB="0" distL="0" distR="0" wp14:anchorId="7ED2AEE4" wp14:editId="738C63BA">
            <wp:extent cx="4945380" cy="1755187"/>
            <wp:effectExtent l="19050" t="19050" r="26670"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6132" cy="1762552"/>
                    </a:xfrm>
                    <a:prstGeom prst="rect">
                      <a:avLst/>
                    </a:prstGeom>
                    <a:ln>
                      <a:solidFill>
                        <a:schemeClr val="accent1"/>
                      </a:solidFill>
                    </a:ln>
                  </pic:spPr>
                </pic:pic>
              </a:graphicData>
            </a:graphic>
          </wp:inline>
        </w:drawing>
      </w:r>
    </w:p>
    <w:p w:rsidR="000B093E" w:rsidRPr="003105A7" w:rsidRDefault="000B093E" w:rsidP="009B64E8">
      <w:pPr>
        <w:pStyle w:val="PenNumbered"/>
        <w:ind w:left="450" w:hanging="450"/>
        <w:rPr>
          <w:lang w:val="en-GB"/>
        </w:rPr>
      </w:pPr>
      <w:r w:rsidRPr="003105A7">
        <w:rPr>
          <w:lang w:val="en-GB"/>
        </w:rPr>
        <w:t xml:space="preserve">Click the Save as button </w:t>
      </w:r>
      <w:r w:rsidRPr="003105A7">
        <w:rPr>
          <w:rStyle w:val="PenScreenTextChar"/>
        </w:rPr>
        <w:t>(</w:t>
      </w:r>
      <w:r w:rsidRPr="003105A7">
        <w:rPr>
          <w:noProof/>
        </w:rPr>
        <w:drawing>
          <wp:inline distT="0" distB="0" distL="0" distR="0" wp14:anchorId="6BDABCFF" wp14:editId="4191682A">
            <wp:extent cx="259102" cy="2286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Pr="003105A7">
        <w:rPr>
          <w:rStyle w:val="PenScreenTextChar"/>
        </w:rPr>
        <w:t xml:space="preserve">) </w:t>
      </w:r>
      <w:r w:rsidRPr="003105A7">
        <w:rPr>
          <w:lang w:val="en-GB"/>
        </w:rPr>
        <w:t xml:space="preserve">and save as </w:t>
      </w:r>
      <w:r w:rsidRPr="003105A7">
        <w:rPr>
          <w:rStyle w:val="PenCodeblockBodyChar"/>
        </w:rPr>
        <w:t>Scatterplot</w:t>
      </w:r>
      <w:r w:rsidR="009B64E8">
        <w:rPr>
          <w:lang w:val="en-GB"/>
        </w:rPr>
        <w:t xml:space="preserve"> in the following PUC directory</w:t>
      </w:r>
      <w:r w:rsidR="009B64E8">
        <w:t>:</w:t>
      </w:r>
      <w:r w:rsidR="009B64E8" w:rsidRPr="009B64E8">
        <w:rPr>
          <w:rStyle w:val="PenCodeLine"/>
        </w:rPr>
        <w:t xml:space="preserve"> /home</w:t>
      </w:r>
      <w:proofErr w:type="gramStart"/>
      <w:r w:rsidR="009B64E8" w:rsidRPr="009B64E8">
        <w:rPr>
          <w:rStyle w:val="PenCodeLine"/>
        </w:rPr>
        <w:t>/</w:t>
      </w:r>
      <w:r w:rsidR="00D8587B" w:rsidRPr="00D8587B">
        <w:rPr>
          <w:rStyle w:val="PenCodeLine"/>
          <w:highlight w:val="yellow"/>
        </w:rPr>
        <w:t>[</w:t>
      </w:r>
      <w:proofErr w:type="gramEnd"/>
      <w:r w:rsidR="00D8587B" w:rsidRPr="00D8587B">
        <w:rPr>
          <w:rStyle w:val="PenCodeLine"/>
          <w:highlight w:val="yellow"/>
        </w:rPr>
        <w:t>PUC Username]</w:t>
      </w:r>
      <w:r w:rsidRPr="003105A7">
        <w:t>.</w:t>
      </w:r>
    </w:p>
    <w:p w:rsidR="000B093E" w:rsidRPr="004249B3" w:rsidRDefault="000B093E" w:rsidP="000B093E">
      <w:pPr>
        <w:pStyle w:val="PenNumbered"/>
        <w:numPr>
          <w:ilvl w:val="0"/>
          <w:numId w:val="0"/>
        </w:numPr>
        <w:rPr>
          <w:lang w:val="en-GB"/>
        </w:rPr>
      </w:pPr>
    </w:p>
    <w:p w:rsidR="000B093E" w:rsidRDefault="000B093E" w:rsidP="000B093E">
      <w:pPr>
        <w:pStyle w:val="PenBody"/>
        <w:rPr>
          <w:b/>
          <w:lang w:val="en-GB"/>
        </w:rPr>
      </w:pPr>
      <w:proofErr w:type="spellStart"/>
      <w:r>
        <w:rPr>
          <w:b/>
          <w:lang w:val="en-GB"/>
        </w:rPr>
        <w:t>Analyzer</w:t>
      </w:r>
      <w:proofErr w:type="spellEnd"/>
      <w:r>
        <w:rPr>
          <w:b/>
          <w:lang w:val="en-GB"/>
        </w:rPr>
        <w:t xml:space="preserve"> Exercise 2: Create a high value </w:t>
      </w:r>
      <w:r w:rsidRPr="008607A7">
        <w:rPr>
          <w:b/>
          <w:lang w:val="en-GB"/>
        </w:rPr>
        <w:t>product list report</w:t>
      </w:r>
    </w:p>
    <w:p w:rsidR="000B093E" w:rsidRPr="008607A7" w:rsidRDefault="000B093E" w:rsidP="000B093E">
      <w:pPr>
        <w:pStyle w:val="PenBody"/>
        <w:rPr>
          <w:b/>
          <w:lang w:val="en-GB"/>
        </w:rPr>
      </w:pPr>
      <w:r>
        <w:rPr>
          <w:lang w:val="en-GB"/>
        </w:rPr>
        <w:lastRenderedPageBreak/>
        <w:t xml:space="preserve">This exercise has you lasso-select the high-value products and then </w:t>
      </w:r>
      <w:r w:rsidR="007A101F">
        <w:rPr>
          <w:lang w:val="en-GB"/>
        </w:rPr>
        <w:t>create a top 50</w:t>
      </w:r>
      <w:r>
        <w:rPr>
          <w:lang w:val="en-GB"/>
        </w:rPr>
        <w:t xml:space="preserve"> product </w:t>
      </w:r>
      <w:r w:rsidR="007A101F">
        <w:rPr>
          <w:lang w:val="en-GB"/>
        </w:rPr>
        <w:t>list based on products with the highest gross profit.</w:t>
      </w:r>
      <w:r>
        <w:rPr>
          <w:lang w:val="en-GB"/>
        </w:rPr>
        <w:t xml:space="preserve"> </w:t>
      </w:r>
    </w:p>
    <w:p w:rsidR="000B093E" w:rsidRPr="009B64E8" w:rsidRDefault="000B093E" w:rsidP="00E0225C">
      <w:pPr>
        <w:pStyle w:val="PenNumbered"/>
        <w:numPr>
          <w:ilvl w:val="0"/>
          <w:numId w:val="20"/>
        </w:numPr>
        <w:ind w:left="450" w:hanging="450"/>
        <w:rPr>
          <w:lang w:val="en-GB"/>
        </w:rPr>
      </w:pPr>
      <w:r w:rsidRPr="009B64E8">
        <w:rPr>
          <w:lang w:val="en-GB"/>
        </w:rPr>
        <w:t xml:space="preserve">Open the </w:t>
      </w:r>
      <w:r w:rsidRPr="00655B77">
        <w:rPr>
          <w:rStyle w:val="PenScreenTextChar"/>
        </w:rPr>
        <w:t>Scatterplot</w:t>
      </w:r>
      <w:r w:rsidRPr="009B64E8">
        <w:rPr>
          <w:lang w:val="en-GB"/>
        </w:rPr>
        <w:t xml:space="preserve"> analysis (if not already open).</w:t>
      </w:r>
    </w:p>
    <w:p w:rsidR="000B093E" w:rsidRPr="008607A7" w:rsidRDefault="000B093E" w:rsidP="009B64E8">
      <w:pPr>
        <w:pStyle w:val="PenNumbered"/>
        <w:ind w:left="450" w:hanging="450"/>
        <w:rPr>
          <w:lang w:val="en-GB"/>
        </w:rPr>
      </w:pPr>
      <w:r w:rsidRPr="008607A7">
        <w:rPr>
          <w:lang w:val="en-GB"/>
        </w:rPr>
        <w:t xml:space="preserve">Lasso-select the points greater than </w:t>
      </w:r>
      <w:r w:rsidRPr="00B85B82">
        <w:rPr>
          <w:rStyle w:val="PenCodeblockBodyChar"/>
        </w:rPr>
        <w:t>80</w:t>
      </w:r>
      <w:r w:rsidRPr="008607A7">
        <w:rPr>
          <w:lang w:val="en-GB"/>
        </w:rPr>
        <w:t xml:space="preserve"> </w:t>
      </w:r>
      <w:proofErr w:type="spellStart"/>
      <w:r w:rsidRPr="00655B77">
        <w:rPr>
          <w:rStyle w:val="PenCodeblockBodyChar"/>
        </w:rPr>
        <w:t>Qty</w:t>
      </w:r>
      <w:proofErr w:type="spellEnd"/>
      <w:r>
        <w:rPr>
          <w:rStyle w:val="PenCodeblockBodyChar"/>
        </w:rPr>
        <w:t xml:space="preserve"> </w:t>
      </w:r>
      <w:r w:rsidRPr="00655B77">
        <w:rPr>
          <w:rStyle w:val="PenCodeblockBodyChar"/>
        </w:rPr>
        <w:t>ordered</w:t>
      </w:r>
      <w:r w:rsidRPr="008607A7">
        <w:rPr>
          <w:lang w:val="en-GB"/>
        </w:rPr>
        <w:t xml:space="preserve"> and </w:t>
      </w:r>
      <w:r w:rsidRPr="00B85B82">
        <w:rPr>
          <w:rStyle w:val="PenCodeblockBodyChar"/>
        </w:rPr>
        <w:t>5000</w:t>
      </w:r>
      <w:r w:rsidRPr="008607A7">
        <w:rPr>
          <w:lang w:val="en-GB"/>
        </w:rPr>
        <w:t xml:space="preserve"> </w:t>
      </w:r>
      <w:r w:rsidRPr="00655B77">
        <w:rPr>
          <w:rStyle w:val="PenCodeblockBodyChar"/>
        </w:rPr>
        <w:t>Gross</w:t>
      </w:r>
      <w:r>
        <w:rPr>
          <w:rStyle w:val="PenCodeblockBodyChar"/>
        </w:rPr>
        <w:t xml:space="preserve"> </w:t>
      </w:r>
      <w:r w:rsidRPr="00655B77">
        <w:rPr>
          <w:rStyle w:val="PenCodeblockBodyChar"/>
        </w:rPr>
        <w:t>profit</w:t>
      </w:r>
      <w:r w:rsidRPr="008607A7">
        <w:rPr>
          <w:lang w:val="en-GB"/>
        </w:rPr>
        <w:t>.</w:t>
      </w:r>
    </w:p>
    <w:p w:rsidR="000B093E" w:rsidRPr="008607A7" w:rsidRDefault="000B093E" w:rsidP="009B64E8">
      <w:pPr>
        <w:pStyle w:val="PenBody"/>
        <w:ind w:left="450"/>
        <w:rPr>
          <w:lang w:val="en-GB"/>
        </w:rPr>
      </w:pPr>
      <w:r w:rsidRPr="008607A7">
        <w:rPr>
          <w:noProof/>
        </w:rPr>
        <w:drawing>
          <wp:inline distT="0" distB="0" distL="0" distR="0" wp14:anchorId="0255F1E5" wp14:editId="362DA17A">
            <wp:extent cx="4495800" cy="13944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95800" cy="1394460"/>
                    </a:xfrm>
                    <a:prstGeom prst="rect">
                      <a:avLst/>
                    </a:prstGeom>
                    <a:ln>
                      <a:solidFill>
                        <a:schemeClr val="accent1"/>
                      </a:solidFill>
                    </a:ln>
                  </pic:spPr>
                </pic:pic>
              </a:graphicData>
            </a:graphic>
          </wp:inline>
        </w:drawing>
      </w:r>
    </w:p>
    <w:p w:rsidR="000B093E" w:rsidRPr="008607A7" w:rsidRDefault="000B093E" w:rsidP="009B64E8">
      <w:pPr>
        <w:pStyle w:val="PenNumbered"/>
        <w:ind w:left="450" w:hanging="450"/>
        <w:rPr>
          <w:lang w:val="en-GB"/>
        </w:rPr>
      </w:pPr>
      <w:r w:rsidRPr="008607A7">
        <w:rPr>
          <w:lang w:val="en-GB"/>
        </w:rPr>
        <w:t xml:space="preserve">Select </w:t>
      </w:r>
      <w:r w:rsidRPr="00B85B82">
        <w:rPr>
          <w:rStyle w:val="PenScreenTextChar"/>
        </w:rPr>
        <w:t xml:space="preserve">Keep </w:t>
      </w:r>
      <w:proofErr w:type="gramStart"/>
      <w:r w:rsidRPr="00B85B82">
        <w:rPr>
          <w:rStyle w:val="PenScreenTextChar"/>
        </w:rPr>
        <w:t>Only</w:t>
      </w:r>
      <w:proofErr w:type="gramEnd"/>
      <w:r w:rsidRPr="008607A7">
        <w:rPr>
          <w:lang w:val="en-GB"/>
        </w:rPr>
        <w:t xml:space="preserve"> from the pop-up menu.</w:t>
      </w:r>
    </w:p>
    <w:p w:rsidR="000B093E" w:rsidRPr="008607A7" w:rsidRDefault="000B093E" w:rsidP="009B64E8">
      <w:pPr>
        <w:pStyle w:val="PenBody"/>
        <w:ind w:left="450"/>
        <w:rPr>
          <w:lang w:val="en-GB"/>
        </w:rPr>
      </w:pPr>
      <w:r w:rsidRPr="008607A7">
        <w:rPr>
          <w:noProof/>
        </w:rPr>
        <w:drawing>
          <wp:inline distT="0" distB="0" distL="0" distR="0" wp14:anchorId="0F98A383" wp14:editId="6DC58911">
            <wp:extent cx="2316480" cy="289560"/>
            <wp:effectExtent l="19050" t="19050" r="2667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316480" cy="289560"/>
                    </a:xfrm>
                    <a:prstGeom prst="rect">
                      <a:avLst/>
                    </a:prstGeom>
                    <a:ln>
                      <a:solidFill>
                        <a:schemeClr val="accent1"/>
                      </a:solidFill>
                    </a:ln>
                  </pic:spPr>
                </pic:pic>
              </a:graphicData>
            </a:graphic>
          </wp:inline>
        </w:drawing>
      </w:r>
    </w:p>
    <w:p w:rsidR="000B093E" w:rsidRPr="008607A7" w:rsidRDefault="000B093E" w:rsidP="009B64E8">
      <w:pPr>
        <w:pStyle w:val="PenNumbered"/>
        <w:ind w:left="450" w:hanging="450"/>
        <w:rPr>
          <w:lang w:val="en-GB"/>
        </w:rPr>
      </w:pPr>
      <w:r w:rsidRPr="008607A7">
        <w:rPr>
          <w:lang w:val="en-GB"/>
        </w:rPr>
        <w:t xml:space="preserve">From the </w:t>
      </w:r>
      <w:r w:rsidRPr="00B85B82">
        <w:rPr>
          <w:rStyle w:val="PenScreenTextChar"/>
        </w:rPr>
        <w:t>View As</w:t>
      </w:r>
      <w:r w:rsidRPr="008607A7">
        <w:rPr>
          <w:lang w:val="en-GB"/>
        </w:rPr>
        <w:t xml:space="preserve"> menu, click the grid icon to return to a table view </w:t>
      </w:r>
    </w:p>
    <w:p w:rsidR="000B093E" w:rsidRPr="008607A7" w:rsidRDefault="000B093E" w:rsidP="009B64E8">
      <w:pPr>
        <w:pStyle w:val="PenBody"/>
        <w:ind w:left="450"/>
        <w:rPr>
          <w:lang w:val="en-GB"/>
        </w:rPr>
      </w:pPr>
      <w:r w:rsidRPr="008607A7">
        <w:rPr>
          <w:noProof/>
        </w:rPr>
        <w:drawing>
          <wp:inline distT="0" distB="0" distL="0" distR="0" wp14:anchorId="4E283F05" wp14:editId="790687BE">
            <wp:extent cx="975360" cy="243840"/>
            <wp:effectExtent l="19050" t="19050" r="1524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975360" cy="243840"/>
                    </a:xfrm>
                    <a:prstGeom prst="rect">
                      <a:avLst/>
                    </a:prstGeom>
                    <a:ln>
                      <a:solidFill>
                        <a:schemeClr val="accent1"/>
                      </a:solidFill>
                    </a:ln>
                  </pic:spPr>
                </pic:pic>
              </a:graphicData>
            </a:graphic>
          </wp:inline>
        </w:drawing>
      </w:r>
    </w:p>
    <w:p w:rsidR="000B093E" w:rsidRDefault="000B093E" w:rsidP="009B64E8">
      <w:pPr>
        <w:pStyle w:val="PenNumbered"/>
        <w:ind w:left="450" w:hanging="450"/>
        <w:rPr>
          <w:lang w:val="en-GB"/>
        </w:rPr>
      </w:pPr>
      <w:r w:rsidRPr="008607A7">
        <w:rPr>
          <w:lang w:val="en-GB"/>
        </w:rPr>
        <w:t xml:space="preserve">Right-click </w:t>
      </w:r>
      <w:r>
        <w:rPr>
          <w:rStyle w:val="PenCodeblockBodyChar"/>
        </w:rPr>
        <w:t>Product name</w:t>
      </w:r>
      <w:r w:rsidRPr="0016378C">
        <w:rPr>
          <w:lang w:val="en-GB"/>
        </w:rPr>
        <w:t xml:space="preserve"> </w:t>
      </w:r>
      <w:r w:rsidRPr="008607A7">
        <w:rPr>
          <w:lang w:val="en-GB"/>
        </w:rPr>
        <w:t xml:space="preserve">and select </w:t>
      </w:r>
      <w:r>
        <w:rPr>
          <w:rStyle w:val="PenScreenTextChar"/>
        </w:rPr>
        <w:t xml:space="preserve">Top 10, </w:t>
      </w:r>
      <w:proofErr w:type="spellStart"/>
      <w:r>
        <w:rPr>
          <w:rStyle w:val="PenScreenTextChar"/>
        </w:rPr>
        <w:t>etc</w:t>
      </w:r>
      <w:proofErr w:type="spellEnd"/>
      <w:r w:rsidRPr="008607A7">
        <w:rPr>
          <w:lang w:val="en-GB"/>
        </w:rPr>
        <w:t>.</w:t>
      </w:r>
    </w:p>
    <w:p w:rsidR="007A101F" w:rsidRDefault="007A101F" w:rsidP="009B64E8">
      <w:pPr>
        <w:pStyle w:val="PenNumbered"/>
        <w:ind w:left="450" w:hanging="450"/>
        <w:rPr>
          <w:lang w:val="en-GB"/>
        </w:rPr>
      </w:pPr>
      <w:r>
        <w:rPr>
          <w:lang w:val="en-GB"/>
        </w:rPr>
        <w:t xml:space="preserve">In the </w:t>
      </w:r>
      <w:r w:rsidRPr="007A101F">
        <w:rPr>
          <w:rStyle w:val="PenScreenTextChar"/>
        </w:rPr>
        <w:t>Numeric Filter</w:t>
      </w:r>
      <w:r>
        <w:rPr>
          <w:lang w:val="en-GB"/>
        </w:rPr>
        <w:t xml:space="preserve"> dialog box, change </w:t>
      </w:r>
      <w:r w:rsidRPr="007A101F">
        <w:rPr>
          <w:rStyle w:val="PenScreenTextChar"/>
        </w:rPr>
        <w:t>Top</w:t>
      </w:r>
      <w:r>
        <w:rPr>
          <w:lang w:val="en-GB"/>
        </w:rPr>
        <w:t xml:space="preserve"> 10 to 50  and choose Gross profit in the </w:t>
      </w:r>
      <w:r w:rsidRPr="007A101F">
        <w:rPr>
          <w:rStyle w:val="PenScreenTextChar"/>
        </w:rPr>
        <w:t>by</w:t>
      </w:r>
      <w:r>
        <w:rPr>
          <w:lang w:val="en-GB"/>
        </w:rPr>
        <w:t xml:space="preserve"> field.  </w:t>
      </w:r>
    </w:p>
    <w:p w:rsidR="007A101F" w:rsidRDefault="007A101F" w:rsidP="007A101F">
      <w:pPr>
        <w:pStyle w:val="PenNumbered"/>
        <w:numPr>
          <w:ilvl w:val="0"/>
          <w:numId w:val="0"/>
        </w:numPr>
        <w:ind w:left="450"/>
        <w:rPr>
          <w:lang w:val="en-GB"/>
        </w:rPr>
      </w:pPr>
      <w:r>
        <w:rPr>
          <w:noProof/>
        </w:rPr>
        <w:drawing>
          <wp:inline distT="0" distB="0" distL="0" distR="0" wp14:anchorId="0A927791" wp14:editId="3001ACC0">
            <wp:extent cx="4312920" cy="1378276"/>
            <wp:effectExtent l="19050" t="19050" r="1143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9236" cy="1383490"/>
                    </a:xfrm>
                    <a:prstGeom prst="rect">
                      <a:avLst/>
                    </a:prstGeom>
                    <a:ln>
                      <a:solidFill>
                        <a:schemeClr val="accent1"/>
                      </a:solidFill>
                    </a:ln>
                  </pic:spPr>
                </pic:pic>
              </a:graphicData>
            </a:graphic>
          </wp:inline>
        </w:drawing>
      </w:r>
    </w:p>
    <w:p w:rsidR="007A101F" w:rsidRPr="008607A7" w:rsidRDefault="007A101F" w:rsidP="009B64E8">
      <w:pPr>
        <w:pStyle w:val="PenNumbered"/>
        <w:ind w:left="450" w:hanging="450"/>
        <w:rPr>
          <w:lang w:val="en-GB"/>
        </w:rPr>
      </w:pPr>
      <w:r>
        <w:rPr>
          <w:lang w:val="en-GB"/>
        </w:rPr>
        <w:t xml:space="preserve">Click </w:t>
      </w:r>
      <w:r w:rsidRPr="007A101F">
        <w:rPr>
          <w:rStyle w:val="PenScreenTextChar"/>
        </w:rPr>
        <w:t>OK</w:t>
      </w:r>
      <w:r>
        <w:rPr>
          <w:lang w:val="en-GB"/>
        </w:rPr>
        <w:t>.</w:t>
      </w:r>
    </w:p>
    <w:p w:rsidR="000B093E" w:rsidRPr="007A101F" w:rsidRDefault="000B093E" w:rsidP="007A101F">
      <w:pPr>
        <w:pStyle w:val="PenNumbered"/>
        <w:ind w:left="450" w:hanging="450"/>
        <w:rPr>
          <w:lang w:val="en-GB"/>
        </w:rPr>
      </w:pPr>
      <w:r w:rsidRPr="008607A7">
        <w:rPr>
          <w:lang w:val="en-GB"/>
        </w:rPr>
        <w:t xml:space="preserve">From the toolbar, click the more actions icon </w:t>
      </w:r>
      <w:r w:rsidRPr="008607A7">
        <w:rPr>
          <w:noProof/>
        </w:rPr>
        <w:drawing>
          <wp:inline distT="0" distB="0" distL="0" distR="0" wp14:anchorId="4B4D08A2" wp14:editId="6551023F">
            <wp:extent cx="26670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6700" cy="190500"/>
                    </a:xfrm>
                    <a:prstGeom prst="rect">
                      <a:avLst/>
                    </a:prstGeom>
                  </pic:spPr>
                </pic:pic>
              </a:graphicData>
            </a:graphic>
          </wp:inline>
        </w:drawing>
      </w:r>
      <w:r w:rsidRPr="008607A7">
        <w:rPr>
          <w:lang w:val="en-GB"/>
        </w:rPr>
        <w:t xml:space="preserve"> and select </w:t>
      </w:r>
      <w:r w:rsidRPr="00B85B82">
        <w:rPr>
          <w:rStyle w:val="PenScreenTextChar"/>
        </w:rPr>
        <w:t>Export</w:t>
      </w:r>
      <w:r w:rsidR="009B64E8">
        <w:rPr>
          <w:rStyle w:val="PenScreenTextChar"/>
        </w:rPr>
        <w:t xml:space="preserve"> </w:t>
      </w:r>
      <w:r w:rsidRPr="008607A7">
        <w:rPr>
          <w:b/>
          <w:lang w:val="en-GB"/>
        </w:rPr>
        <w:sym w:font="Wingdings" w:char="F0E0"/>
      </w:r>
      <w:proofErr w:type="gramStart"/>
      <w:r w:rsidR="009B64E8">
        <w:rPr>
          <w:b/>
          <w:lang w:val="en-GB"/>
        </w:rPr>
        <w:t xml:space="preserve"> </w:t>
      </w:r>
      <w:r w:rsidRPr="00B85B82">
        <w:rPr>
          <w:rStyle w:val="PenScreenTextChar"/>
        </w:rPr>
        <w:t>To</w:t>
      </w:r>
      <w:proofErr w:type="gramEnd"/>
      <w:r w:rsidRPr="00B85B82">
        <w:rPr>
          <w:rStyle w:val="PenScreenTextChar"/>
        </w:rPr>
        <w:t xml:space="preserve"> CSV</w:t>
      </w:r>
      <w:r w:rsidRPr="008607A7">
        <w:rPr>
          <w:lang w:val="en-GB"/>
        </w:rPr>
        <w:t>.</w:t>
      </w:r>
    </w:p>
    <w:p w:rsidR="000B093E" w:rsidRPr="008607A7" w:rsidRDefault="000B093E" w:rsidP="009B64E8">
      <w:pPr>
        <w:pStyle w:val="PenNumbered"/>
        <w:ind w:left="450" w:hanging="450"/>
        <w:rPr>
          <w:lang w:val="en-GB"/>
        </w:rPr>
      </w:pPr>
      <w:r w:rsidRPr="008607A7">
        <w:rPr>
          <w:lang w:val="en-GB"/>
        </w:rPr>
        <w:t xml:space="preserve">When prompted, accept the defaults and click the </w:t>
      </w:r>
      <w:r w:rsidRPr="00B85B82">
        <w:rPr>
          <w:rStyle w:val="PenScreenTextChar"/>
        </w:rPr>
        <w:t>Export</w:t>
      </w:r>
      <w:r w:rsidRPr="008607A7">
        <w:rPr>
          <w:lang w:val="en-GB"/>
        </w:rPr>
        <w:t xml:space="preserve"> button.</w:t>
      </w:r>
    </w:p>
    <w:p w:rsidR="000B093E" w:rsidRDefault="000B093E" w:rsidP="009B64E8">
      <w:pPr>
        <w:pStyle w:val="PenNumbered"/>
        <w:ind w:left="450" w:hanging="450"/>
        <w:rPr>
          <w:lang w:val="en-GB"/>
        </w:rPr>
      </w:pPr>
      <w:r w:rsidRPr="008607A7">
        <w:rPr>
          <w:lang w:val="en-GB"/>
        </w:rPr>
        <w:t xml:space="preserve">Choose </w:t>
      </w:r>
      <w:r w:rsidR="007A101F">
        <w:rPr>
          <w:rStyle w:val="PenScreenTextChar"/>
        </w:rPr>
        <w:t>OK</w:t>
      </w:r>
      <w:r w:rsidRPr="008607A7">
        <w:rPr>
          <w:lang w:val="en-GB"/>
        </w:rPr>
        <w:t xml:space="preserve"> </w:t>
      </w:r>
      <w:r w:rsidR="007A101F">
        <w:rPr>
          <w:lang w:val="en-GB"/>
        </w:rPr>
        <w:t xml:space="preserve">to open the file in </w:t>
      </w:r>
      <w:proofErr w:type="spellStart"/>
      <w:r w:rsidR="007A101F">
        <w:rPr>
          <w:lang w:val="en-GB"/>
        </w:rPr>
        <w:t>Gnumeric</w:t>
      </w:r>
      <w:proofErr w:type="spellEnd"/>
      <w:r w:rsidR="007A101F">
        <w:rPr>
          <w:lang w:val="en-GB"/>
        </w:rPr>
        <w:t xml:space="preserve">, </w:t>
      </w:r>
      <w:r w:rsidRPr="008607A7">
        <w:rPr>
          <w:lang w:val="en-GB"/>
        </w:rPr>
        <w:t>and then save the file to your local disk.</w:t>
      </w:r>
    </w:p>
    <w:p w:rsidR="009B64E8" w:rsidRPr="003105A7" w:rsidRDefault="00AD05CA" w:rsidP="009B64E8">
      <w:pPr>
        <w:pStyle w:val="PenNumbered"/>
        <w:ind w:left="450" w:hanging="450"/>
        <w:rPr>
          <w:lang w:val="en-GB"/>
        </w:rPr>
      </w:pPr>
      <w:r>
        <w:rPr>
          <w:lang w:val="en-GB"/>
        </w:rPr>
        <w:t>Return to PUC and c</w:t>
      </w:r>
      <w:r w:rsidR="009B64E8" w:rsidRPr="003105A7">
        <w:rPr>
          <w:lang w:val="en-GB"/>
        </w:rPr>
        <w:t xml:space="preserve">lick the </w:t>
      </w:r>
      <w:r w:rsidR="009B64E8" w:rsidRPr="007A101F">
        <w:rPr>
          <w:rStyle w:val="PenScreenTextChar"/>
        </w:rPr>
        <w:t>Save as</w:t>
      </w:r>
      <w:r w:rsidR="009B64E8" w:rsidRPr="003105A7">
        <w:rPr>
          <w:lang w:val="en-GB"/>
        </w:rPr>
        <w:t xml:space="preserve"> button</w:t>
      </w:r>
      <w:r w:rsidR="007A101F">
        <w:rPr>
          <w:lang w:val="en-GB"/>
        </w:rPr>
        <w:t xml:space="preserve"> in PUC</w:t>
      </w:r>
      <w:r w:rsidR="009B64E8" w:rsidRPr="003105A7">
        <w:rPr>
          <w:lang w:val="en-GB"/>
        </w:rPr>
        <w:t xml:space="preserve"> </w:t>
      </w:r>
      <w:r w:rsidR="009B64E8" w:rsidRPr="003105A7">
        <w:rPr>
          <w:rStyle w:val="PenScreenTextChar"/>
        </w:rPr>
        <w:t>(</w:t>
      </w:r>
      <w:r w:rsidR="009B64E8" w:rsidRPr="003105A7">
        <w:rPr>
          <w:noProof/>
        </w:rPr>
        <w:drawing>
          <wp:inline distT="0" distB="0" distL="0" distR="0" wp14:anchorId="6FD00B18" wp14:editId="1B467A41">
            <wp:extent cx="259102" cy="22862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009B64E8" w:rsidRPr="003105A7">
        <w:rPr>
          <w:rStyle w:val="PenScreenTextChar"/>
        </w:rPr>
        <w:t xml:space="preserve">) </w:t>
      </w:r>
      <w:r w:rsidR="009B64E8" w:rsidRPr="003105A7">
        <w:rPr>
          <w:lang w:val="en-GB"/>
        </w:rPr>
        <w:t xml:space="preserve">and save as </w:t>
      </w:r>
      <w:r w:rsidR="009B64E8">
        <w:rPr>
          <w:rStyle w:val="PenCodeblockBodyChar"/>
        </w:rPr>
        <w:t xml:space="preserve">Top </w:t>
      </w:r>
      <w:r w:rsidR="007A101F">
        <w:rPr>
          <w:rStyle w:val="PenCodeblockBodyChar"/>
        </w:rPr>
        <w:t>50</w:t>
      </w:r>
      <w:r w:rsidR="009B64E8">
        <w:rPr>
          <w:rStyle w:val="PenCodeblockBodyChar"/>
        </w:rPr>
        <w:t xml:space="preserve"> Products</w:t>
      </w:r>
      <w:r w:rsidR="009B64E8">
        <w:rPr>
          <w:lang w:val="en-GB"/>
        </w:rPr>
        <w:t xml:space="preserve"> in the following PUC directory</w:t>
      </w:r>
      <w:r w:rsidR="009B64E8">
        <w:t>:</w:t>
      </w:r>
      <w:r w:rsidR="009B64E8" w:rsidRPr="009B64E8">
        <w:rPr>
          <w:rStyle w:val="PenCodeLine"/>
        </w:rPr>
        <w:t xml:space="preserve"> /home</w:t>
      </w:r>
      <w:proofErr w:type="gramStart"/>
      <w:r w:rsidR="009B64E8" w:rsidRPr="009B64E8">
        <w:rPr>
          <w:rStyle w:val="PenCodeLine"/>
        </w:rPr>
        <w:t>/</w:t>
      </w:r>
      <w:r w:rsidR="00FA6F26" w:rsidRPr="00FA6F26">
        <w:rPr>
          <w:rStyle w:val="PenCodeLine"/>
          <w:highlight w:val="yellow"/>
        </w:rPr>
        <w:t>[</w:t>
      </w:r>
      <w:proofErr w:type="gramEnd"/>
      <w:r w:rsidR="00FA6F26" w:rsidRPr="00FA6F26">
        <w:rPr>
          <w:rStyle w:val="PenCodeLine"/>
          <w:highlight w:val="yellow"/>
        </w:rPr>
        <w:t>PUC Username]</w:t>
      </w:r>
      <w:r w:rsidR="009B64E8" w:rsidRPr="003105A7">
        <w:t>.</w:t>
      </w:r>
    </w:p>
    <w:p w:rsidR="000B093E" w:rsidRPr="008607A7" w:rsidRDefault="000B093E" w:rsidP="000B093E">
      <w:pPr>
        <w:pStyle w:val="PenBody"/>
        <w:rPr>
          <w:lang w:val="en-GB"/>
        </w:rPr>
      </w:pPr>
    </w:p>
    <w:p w:rsidR="000B093E" w:rsidRDefault="007A101F" w:rsidP="000B093E">
      <w:pPr>
        <w:pStyle w:val="PenBody"/>
        <w:rPr>
          <w:b/>
          <w:lang w:val="en-GB"/>
        </w:rPr>
      </w:pPr>
      <w:proofErr w:type="spellStart"/>
      <w:r>
        <w:rPr>
          <w:b/>
          <w:lang w:val="en-GB"/>
        </w:rPr>
        <w:t>Analyzer</w:t>
      </w:r>
      <w:proofErr w:type="spellEnd"/>
      <w:r w:rsidR="000B093E" w:rsidRPr="008607A7">
        <w:rPr>
          <w:b/>
          <w:lang w:val="en-GB"/>
        </w:rPr>
        <w:t xml:space="preserve"> Exercise 3: Create a linear trend line chart for gross profit</w:t>
      </w:r>
    </w:p>
    <w:p w:rsidR="000B093E" w:rsidRPr="00891C48" w:rsidRDefault="000B093E" w:rsidP="000B093E">
      <w:pPr>
        <w:pStyle w:val="PenBody"/>
        <w:rPr>
          <w:lang w:val="en-GB"/>
        </w:rPr>
      </w:pPr>
      <w:r>
        <w:rPr>
          <w:lang w:val="en-GB"/>
        </w:rPr>
        <w:lastRenderedPageBreak/>
        <w:t>In this exercise you</w:t>
      </w:r>
      <w:r w:rsidRPr="004249B3">
        <w:rPr>
          <w:lang w:val="en-GB"/>
        </w:rPr>
        <w:t xml:space="preserve"> create a </w:t>
      </w:r>
      <w:r>
        <w:rPr>
          <w:lang w:val="en-GB"/>
        </w:rPr>
        <w:t>linear trend line</w:t>
      </w:r>
      <w:r w:rsidRPr="004249B3">
        <w:rPr>
          <w:lang w:val="en-GB"/>
        </w:rPr>
        <w:t xml:space="preserve"> to </w:t>
      </w:r>
      <w:r>
        <w:rPr>
          <w:lang w:val="en-GB"/>
        </w:rPr>
        <w:t xml:space="preserve">trend </w:t>
      </w:r>
      <w:r w:rsidRPr="00891C48">
        <w:rPr>
          <w:rStyle w:val="PenCodeblockBodyChar"/>
        </w:rPr>
        <w:t>Gross</w:t>
      </w:r>
      <w:r>
        <w:rPr>
          <w:rStyle w:val="PenCodeblockBodyChar"/>
        </w:rPr>
        <w:t xml:space="preserve"> </w:t>
      </w:r>
      <w:r w:rsidRPr="00891C48">
        <w:rPr>
          <w:rStyle w:val="PenCodeblockBodyChar"/>
        </w:rPr>
        <w:t>profit</w:t>
      </w:r>
      <w:r>
        <w:rPr>
          <w:lang w:val="en-GB"/>
        </w:rPr>
        <w:t xml:space="preserve"> across </w:t>
      </w:r>
      <w:r w:rsidRPr="00891C48">
        <w:rPr>
          <w:rStyle w:val="PenCodeblockBodyChar"/>
        </w:rPr>
        <w:t>Order</w:t>
      </w:r>
      <w:r>
        <w:rPr>
          <w:rStyle w:val="PenCodeblockBodyChar"/>
        </w:rPr>
        <w:t xml:space="preserve"> </w:t>
      </w:r>
      <w:r w:rsidRPr="00891C48">
        <w:rPr>
          <w:rStyle w:val="PenCodeblockBodyChar"/>
        </w:rPr>
        <w:t>date</w:t>
      </w:r>
      <w:r w:rsidRPr="004249B3">
        <w:rPr>
          <w:lang w:val="en-GB"/>
        </w:rPr>
        <w:t xml:space="preserve">.  After </w:t>
      </w:r>
      <w:r>
        <w:rPr>
          <w:lang w:val="en-GB"/>
        </w:rPr>
        <w:t xml:space="preserve">trending </w:t>
      </w:r>
      <w:r w:rsidRPr="00891C48">
        <w:rPr>
          <w:rStyle w:val="PenCodeblockBodyChar"/>
        </w:rPr>
        <w:t>Gross</w:t>
      </w:r>
      <w:r>
        <w:rPr>
          <w:rStyle w:val="PenCodeblockBodyChar"/>
        </w:rPr>
        <w:t xml:space="preserve"> p</w:t>
      </w:r>
      <w:r w:rsidRPr="00891C48">
        <w:rPr>
          <w:rStyle w:val="PenCodeblockBodyChar"/>
        </w:rPr>
        <w:t>rofit</w:t>
      </w:r>
      <w:r w:rsidRPr="004249B3">
        <w:rPr>
          <w:lang w:val="en-GB"/>
        </w:rPr>
        <w:t xml:space="preserve">, you will </w:t>
      </w:r>
      <w:r>
        <w:rPr>
          <w:lang w:val="en-GB"/>
        </w:rPr>
        <w:t xml:space="preserve">then create a multi-chart for each </w:t>
      </w:r>
      <w:r w:rsidRPr="00891C48">
        <w:rPr>
          <w:rStyle w:val="PenCodeblockBodyChar"/>
        </w:rPr>
        <w:t>Language</w:t>
      </w:r>
      <w:r>
        <w:rPr>
          <w:lang w:val="en-GB"/>
        </w:rPr>
        <w:t>.</w:t>
      </w:r>
    </w:p>
    <w:p w:rsidR="000B093E" w:rsidRDefault="000B093E" w:rsidP="007A101F">
      <w:pPr>
        <w:pStyle w:val="PenNumbered"/>
        <w:numPr>
          <w:ilvl w:val="0"/>
          <w:numId w:val="5"/>
        </w:numPr>
        <w:ind w:left="450" w:hanging="450"/>
      </w:pPr>
      <w:r>
        <w:t xml:space="preserve">Click on the </w:t>
      </w:r>
      <w:r w:rsidRPr="002E3917">
        <w:rPr>
          <w:b/>
          <w:color w:val="1F497D" w:themeColor="text2"/>
        </w:rPr>
        <w:t>Create New | Analysis Report</w:t>
      </w:r>
      <w:r>
        <w:t xml:space="preserve"> buttons.</w:t>
      </w:r>
    </w:p>
    <w:p w:rsidR="000B093E" w:rsidRDefault="000B093E" w:rsidP="007A101F">
      <w:pPr>
        <w:pStyle w:val="PenNumbered"/>
        <w:numPr>
          <w:ilvl w:val="0"/>
          <w:numId w:val="5"/>
        </w:numPr>
        <w:ind w:left="450" w:hanging="450"/>
      </w:pPr>
      <w:r>
        <w:t xml:space="preserve">Select the </w:t>
      </w:r>
      <w:r w:rsidRPr="007A101F">
        <w:rPr>
          <w:rStyle w:val="PenCodeLine"/>
        </w:rPr>
        <w:t>Customer360PoS</w:t>
      </w:r>
      <w:r>
        <w:t xml:space="preserve"> </w:t>
      </w:r>
      <w:r w:rsidR="007A101F">
        <w:t>d</w:t>
      </w:r>
      <w:r>
        <w:t xml:space="preserve">ata </w:t>
      </w:r>
      <w:r w:rsidR="007A101F">
        <w:t>s</w:t>
      </w:r>
      <w:r>
        <w:t>ource.</w:t>
      </w:r>
    </w:p>
    <w:p w:rsidR="000B093E" w:rsidRPr="008607A7" w:rsidRDefault="000B093E" w:rsidP="007A101F">
      <w:pPr>
        <w:pStyle w:val="PenNumbered"/>
        <w:ind w:left="450" w:hanging="450"/>
        <w:rPr>
          <w:lang w:val="en-GB"/>
        </w:rPr>
      </w:pPr>
      <w:r w:rsidRPr="008607A7">
        <w:rPr>
          <w:lang w:val="en-GB"/>
        </w:rPr>
        <w:t xml:space="preserve">Drag </w:t>
      </w:r>
      <w:proofErr w:type="spellStart"/>
      <w:r>
        <w:rPr>
          <w:rStyle w:val="PenCodeblockBodyChar"/>
        </w:rPr>
        <w:t>Registration_</w:t>
      </w:r>
      <w:r w:rsidR="007A101F">
        <w:rPr>
          <w:rStyle w:val="PenCodeblockBodyChar"/>
        </w:rPr>
        <w:t>referring_url</w:t>
      </w:r>
      <w:proofErr w:type="spellEnd"/>
      <w:r w:rsidRPr="008607A7">
        <w:rPr>
          <w:lang w:val="en-GB"/>
        </w:rPr>
        <w:t xml:space="preserve"> to </w:t>
      </w:r>
      <w:r w:rsidRPr="00B85B82">
        <w:rPr>
          <w:rStyle w:val="PenScreenTextChar"/>
        </w:rPr>
        <w:t>Rows</w:t>
      </w:r>
      <w:r w:rsidRPr="008607A7">
        <w:rPr>
          <w:lang w:val="en-GB"/>
        </w:rPr>
        <w:t xml:space="preserve">.  </w:t>
      </w:r>
    </w:p>
    <w:p w:rsidR="000B093E" w:rsidRPr="008607A7" w:rsidRDefault="000B093E" w:rsidP="007A101F">
      <w:pPr>
        <w:pStyle w:val="PenNumbered"/>
        <w:ind w:left="450" w:hanging="450"/>
        <w:rPr>
          <w:lang w:val="en-GB"/>
        </w:rPr>
      </w:pPr>
      <w:r w:rsidRPr="008607A7">
        <w:rPr>
          <w:lang w:val="en-GB"/>
        </w:rPr>
        <w:t xml:space="preserve">Drag </w:t>
      </w:r>
      <w:proofErr w:type="spellStart"/>
      <w:r w:rsidR="007A101F">
        <w:rPr>
          <w:rStyle w:val="PenCodeblockBodyChar"/>
        </w:rPr>
        <w:t>Qty</w:t>
      </w:r>
      <w:proofErr w:type="spellEnd"/>
      <w:r w:rsidR="007A101F">
        <w:rPr>
          <w:rStyle w:val="PenCodeblockBodyChar"/>
        </w:rPr>
        <w:t xml:space="preserve"> ordered</w:t>
      </w:r>
      <w:r w:rsidRPr="008607A7">
        <w:rPr>
          <w:lang w:val="en-GB"/>
        </w:rPr>
        <w:t xml:space="preserve"> to </w:t>
      </w:r>
      <w:r w:rsidRPr="00B85B82">
        <w:rPr>
          <w:rStyle w:val="PenScreenTextChar"/>
        </w:rPr>
        <w:t>Measures</w:t>
      </w:r>
      <w:r w:rsidRPr="008607A7">
        <w:rPr>
          <w:lang w:val="en-GB"/>
        </w:rPr>
        <w:t xml:space="preserve">. </w:t>
      </w:r>
    </w:p>
    <w:p w:rsidR="000B093E" w:rsidRDefault="000B093E" w:rsidP="007A101F">
      <w:pPr>
        <w:pStyle w:val="PenNumbered"/>
        <w:ind w:left="450" w:hanging="450"/>
        <w:rPr>
          <w:lang w:val="en-GB"/>
        </w:rPr>
      </w:pPr>
      <w:r w:rsidRPr="008607A7">
        <w:rPr>
          <w:lang w:val="en-GB"/>
        </w:rPr>
        <w:t xml:space="preserve">Drag </w:t>
      </w:r>
      <w:r w:rsidR="007A101F">
        <w:rPr>
          <w:rStyle w:val="PenCodeblockBodyChar"/>
        </w:rPr>
        <w:t>Product line</w:t>
      </w:r>
      <w:r w:rsidRPr="008607A7">
        <w:rPr>
          <w:lang w:val="en-GB"/>
        </w:rPr>
        <w:t xml:space="preserve"> to </w:t>
      </w:r>
      <w:r w:rsidRPr="00B85B82">
        <w:rPr>
          <w:rStyle w:val="PenScreenTextChar"/>
        </w:rPr>
        <w:t>Columns</w:t>
      </w:r>
      <w:r w:rsidRPr="008607A7">
        <w:rPr>
          <w:lang w:val="en-GB"/>
        </w:rPr>
        <w:t xml:space="preserve">.  </w:t>
      </w:r>
      <w:proofErr w:type="spellStart"/>
      <w:r w:rsidRPr="008607A7">
        <w:rPr>
          <w:lang w:val="en-GB"/>
        </w:rPr>
        <w:t>Analyzer</w:t>
      </w:r>
      <w:proofErr w:type="spellEnd"/>
      <w:r w:rsidRPr="008607A7">
        <w:rPr>
          <w:lang w:val="en-GB"/>
        </w:rPr>
        <w:t xml:space="preserve"> returns a crosstab view of the </w:t>
      </w:r>
      <w:proofErr w:type="spellStart"/>
      <w:r w:rsidR="007A101F">
        <w:rPr>
          <w:rStyle w:val="PenCodeblockBodyChar"/>
        </w:rPr>
        <w:t>Qty</w:t>
      </w:r>
      <w:proofErr w:type="spellEnd"/>
      <w:r w:rsidR="007A101F">
        <w:rPr>
          <w:rStyle w:val="PenCodeblockBodyChar"/>
        </w:rPr>
        <w:t xml:space="preserve"> ordered </w:t>
      </w:r>
      <w:r w:rsidR="007A101F">
        <w:rPr>
          <w:lang w:val="en-GB"/>
        </w:rPr>
        <w:t>as shown in the following image:</w:t>
      </w:r>
    </w:p>
    <w:p w:rsidR="007A101F" w:rsidRPr="008607A7" w:rsidRDefault="007A101F" w:rsidP="007A101F">
      <w:pPr>
        <w:pStyle w:val="PenNumbered"/>
        <w:numPr>
          <w:ilvl w:val="0"/>
          <w:numId w:val="0"/>
        </w:numPr>
        <w:ind w:left="450"/>
        <w:rPr>
          <w:lang w:val="en-GB"/>
        </w:rPr>
      </w:pPr>
      <w:r>
        <w:rPr>
          <w:noProof/>
        </w:rPr>
        <w:drawing>
          <wp:inline distT="0" distB="0" distL="0" distR="0" wp14:anchorId="79CCBDB1" wp14:editId="3E962457">
            <wp:extent cx="5285883" cy="1112520"/>
            <wp:effectExtent l="19050" t="19050" r="1016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0501" cy="1121911"/>
                    </a:xfrm>
                    <a:prstGeom prst="rect">
                      <a:avLst/>
                    </a:prstGeom>
                    <a:ln>
                      <a:solidFill>
                        <a:schemeClr val="accent1"/>
                      </a:solidFill>
                    </a:ln>
                  </pic:spPr>
                </pic:pic>
              </a:graphicData>
            </a:graphic>
          </wp:inline>
        </w:drawing>
      </w:r>
    </w:p>
    <w:p w:rsidR="000B093E" w:rsidRPr="008607A7" w:rsidRDefault="000B093E" w:rsidP="007A101F">
      <w:pPr>
        <w:pStyle w:val="PenNumbered"/>
        <w:ind w:left="450" w:hanging="450"/>
        <w:rPr>
          <w:lang w:val="en-GB"/>
        </w:rPr>
      </w:pPr>
      <w:r w:rsidRPr="008607A7">
        <w:rPr>
          <w:lang w:val="en-GB"/>
        </w:rPr>
        <w:t xml:space="preserve">In the </w:t>
      </w:r>
      <w:r w:rsidRPr="00B85B82">
        <w:rPr>
          <w:rStyle w:val="PenScreenTextChar"/>
        </w:rPr>
        <w:t>View As</w:t>
      </w:r>
      <w:r w:rsidRPr="008607A7">
        <w:rPr>
          <w:lang w:val="en-GB"/>
        </w:rPr>
        <w:t xml:space="preserve"> section in the top right, click the chart icon drop-down and select</w:t>
      </w:r>
      <w:r w:rsidR="007A101F">
        <w:rPr>
          <w:rStyle w:val="PenScreenTextChar"/>
        </w:rPr>
        <w:t xml:space="preserve"> Column</w:t>
      </w:r>
      <w:r w:rsidRPr="008607A7">
        <w:rPr>
          <w:lang w:val="en-GB"/>
        </w:rPr>
        <w:t>.</w:t>
      </w:r>
    </w:p>
    <w:p w:rsidR="000B093E" w:rsidRPr="008607A7" w:rsidRDefault="000B093E" w:rsidP="00D0071B">
      <w:pPr>
        <w:pStyle w:val="PenBody"/>
        <w:ind w:left="450"/>
        <w:rPr>
          <w:lang w:val="en-GB"/>
        </w:rPr>
      </w:pPr>
      <w:r w:rsidRPr="008607A7">
        <w:rPr>
          <w:noProof/>
        </w:rPr>
        <w:drawing>
          <wp:inline distT="0" distB="0" distL="0" distR="0" wp14:anchorId="20FCECF5" wp14:editId="221B3432">
            <wp:extent cx="1021080" cy="2743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021080" cy="274320"/>
                    </a:xfrm>
                    <a:prstGeom prst="rect">
                      <a:avLst/>
                    </a:prstGeom>
                    <a:ln>
                      <a:solidFill>
                        <a:schemeClr val="accent1"/>
                      </a:solidFill>
                    </a:ln>
                  </pic:spPr>
                </pic:pic>
              </a:graphicData>
            </a:graphic>
          </wp:inline>
        </w:drawing>
      </w:r>
    </w:p>
    <w:p w:rsidR="000B093E" w:rsidRPr="008607A7" w:rsidRDefault="000B093E" w:rsidP="007A101F">
      <w:pPr>
        <w:pStyle w:val="PenNumbered"/>
        <w:ind w:left="450" w:hanging="450"/>
        <w:rPr>
          <w:lang w:val="en-GB"/>
        </w:rPr>
      </w:pPr>
      <w:r w:rsidRPr="008607A7">
        <w:rPr>
          <w:lang w:val="en-GB"/>
        </w:rPr>
        <w:t xml:space="preserve">In the </w:t>
      </w:r>
      <w:r w:rsidRPr="00B85B82">
        <w:rPr>
          <w:rStyle w:val="PenScreenTextChar"/>
        </w:rPr>
        <w:t>Layout</w:t>
      </w:r>
      <w:r w:rsidRPr="008607A7">
        <w:rPr>
          <w:lang w:val="en-GB"/>
        </w:rPr>
        <w:t xml:space="preserve"> section, drag </w:t>
      </w:r>
      <w:proofErr w:type="spellStart"/>
      <w:r w:rsidR="00A71D09">
        <w:rPr>
          <w:rStyle w:val="PenCodeblockBodyChar"/>
        </w:rPr>
        <w:t>Registration_referring_url</w:t>
      </w:r>
      <w:proofErr w:type="spellEnd"/>
      <w:r w:rsidRPr="008607A7">
        <w:rPr>
          <w:lang w:val="en-GB"/>
        </w:rPr>
        <w:t xml:space="preserve"> from </w:t>
      </w:r>
      <w:r w:rsidR="00A71D09">
        <w:rPr>
          <w:rStyle w:val="PenScreenTextChar"/>
        </w:rPr>
        <w:t>X-axis</w:t>
      </w:r>
      <w:r w:rsidRPr="008607A7">
        <w:rPr>
          <w:lang w:val="en-GB"/>
        </w:rPr>
        <w:t xml:space="preserve"> to </w:t>
      </w:r>
      <w:r w:rsidRPr="00B85B82">
        <w:rPr>
          <w:rStyle w:val="PenScreenTextChar"/>
        </w:rPr>
        <w:t>Multi-Chart</w:t>
      </w:r>
      <w:r w:rsidRPr="008607A7">
        <w:rPr>
          <w:lang w:val="en-GB"/>
        </w:rPr>
        <w:t xml:space="preserve">.  The result is a </w:t>
      </w:r>
      <w:r w:rsidR="00A71D09">
        <w:rPr>
          <w:lang w:val="en-GB"/>
        </w:rPr>
        <w:t>multi-chart</w:t>
      </w:r>
      <w:r w:rsidRPr="008607A7">
        <w:rPr>
          <w:lang w:val="en-GB"/>
        </w:rPr>
        <w:t xml:space="preserve"> </w:t>
      </w:r>
      <w:r w:rsidR="00A71D09">
        <w:rPr>
          <w:lang w:val="en-GB"/>
        </w:rPr>
        <w:t xml:space="preserve">by product line </w:t>
      </w:r>
      <w:r w:rsidRPr="008607A7">
        <w:rPr>
          <w:lang w:val="en-GB"/>
        </w:rPr>
        <w:t xml:space="preserve">for each </w:t>
      </w:r>
      <w:r w:rsidR="00A71D09">
        <w:rPr>
          <w:lang w:val="en-GB"/>
        </w:rPr>
        <w:t>referring site</w:t>
      </w:r>
      <w:r w:rsidRPr="008607A7">
        <w:rPr>
          <w:lang w:val="en-GB"/>
        </w:rPr>
        <w:t xml:space="preserve"> as shown in the following screenshot.</w:t>
      </w:r>
    </w:p>
    <w:p w:rsidR="000B093E" w:rsidRPr="008607A7" w:rsidRDefault="00A71D09" w:rsidP="00D0071B">
      <w:pPr>
        <w:pStyle w:val="PenNumbered"/>
        <w:numPr>
          <w:ilvl w:val="0"/>
          <w:numId w:val="0"/>
        </w:numPr>
        <w:ind w:left="450"/>
        <w:rPr>
          <w:lang w:val="en-GB"/>
        </w:rPr>
      </w:pPr>
      <w:r>
        <w:rPr>
          <w:noProof/>
        </w:rPr>
        <w:drawing>
          <wp:inline distT="0" distB="0" distL="0" distR="0" wp14:anchorId="08AE16B1" wp14:editId="19A94471">
            <wp:extent cx="5341620" cy="2513301"/>
            <wp:effectExtent l="19050" t="19050" r="11430" b="209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46301" cy="2515504"/>
                    </a:xfrm>
                    <a:prstGeom prst="rect">
                      <a:avLst/>
                    </a:prstGeom>
                    <a:noFill/>
                    <a:ln>
                      <a:solidFill>
                        <a:schemeClr val="accent1"/>
                      </a:solidFill>
                    </a:ln>
                  </pic:spPr>
                </pic:pic>
              </a:graphicData>
            </a:graphic>
          </wp:inline>
        </w:drawing>
      </w:r>
    </w:p>
    <w:p w:rsidR="000B093E" w:rsidRPr="001E285B" w:rsidRDefault="000B093E" w:rsidP="007A101F">
      <w:pPr>
        <w:pStyle w:val="PenNumbered"/>
        <w:ind w:left="450" w:hanging="450"/>
        <w:rPr>
          <w:lang w:val="en-GB"/>
        </w:rPr>
      </w:pPr>
      <w:r w:rsidRPr="001E285B">
        <w:rPr>
          <w:lang w:val="en-GB"/>
        </w:rPr>
        <w:t xml:space="preserve">Click the Save as button </w:t>
      </w:r>
      <w:r w:rsidRPr="003105A7">
        <w:rPr>
          <w:rStyle w:val="PenScreenTextChar"/>
        </w:rPr>
        <w:t>(</w:t>
      </w:r>
      <w:r w:rsidRPr="003105A7">
        <w:rPr>
          <w:noProof/>
        </w:rPr>
        <w:drawing>
          <wp:inline distT="0" distB="0" distL="0" distR="0" wp14:anchorId="0DB3691D" wp14:editId="36D42AA5">
            <wp:extent cx="259102" cy="22862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02" cy="228620"/>
                    </a:xfrm>
                    <a:prstGeom prst="rect">
                      <a:avLst/>
                    </a:prstGeom>
                  </pic:spPr>
                </pic:pic>
              </a:graphicData>
            </a:graphic>
          </wp:inline>
        </w:drawing>
      </w:r>
      <w:r w:rsidRPr="003105A7">
        <w:rPr>
          <w:rStyle w:val="PenScreenTextChar"/>
        </w:rPr>
        <w:t xml:space="preserve">) </w:t>
      </w:r>
      <w:r w:rsidRPr="001E285B">
        <w:rPr>
          <w:lang w:val="en-GB"/>
        </w:rPr>
        <w:t xml:space="preserve">and save as </w:t>
      </w:r>
      <w:r w:rsidR="00A71D09">
        <w:rPr>
          <w:rStyle w:val="PenCodeblockBodyChar"/>
        </w:rPr>
        <w:t>Multi-Chart</w:t>
      </w:r>
      <w:r w:rsidRPr="00B85B82">
        <w:rPr>
          <w:rStyle w:val="PenCodeblockBodyChar"/>
        </w:rPr>
        <w:t xml:space="preserve"> by </w:t>
      </w:r>
      <w:r w:rsidR="00A71D09">
        <w:rPr>
          <w:rStyle w:val="PenCodeblockBodyChar"/>
        </w:rPr>
        <w:t>Line</w:t>
      </w:r>
      <w:r w:rsidR="00A71D09">
        <w:t xml:space="preserve"> in the following directory: </w:t>
      </w:r>
      <w:r w:rsidR="00A71D09" w:rsidRPr="009B64E8">
        <w:rPr>
          <w:rStyle w:val="PenCodeLine"/>
        </w:rPr>
        <w:t>/home</w:t>
      </w:r>
      <w:proofErr w:type="gramStart"/>
      <w:r w:rsidR="00A71D09" w:rsidRPr="009B64E8">
        <w:rPr>
          <w:rStyle w:val="PenCodeLine"/>
        </w:rPr>
        <w:t>/</w:t>
      </w:r>
      <w:r w:rsidR="001A09B3" w:rsidRPr="001A09B3">
        <w:rPr>
          <w:rStyle w:val="PenCodeLine"/>
          <w:highlight w:val="yellow"/>
        </w:rPr>
        <w:t>[</w:t>
      </w:r>
      <w:proofErr w:type="gramEnd"/>
      <w:r w:rsidR="001A09B3" w:rsidRPr="001A09B3">
        <w:rPr>
          <w:rStyle w:val="PenCodeLine"/>
          <w:highlight w:val="yellow"/>
        </w:rPr>
        <w:t>PUC Username]</w:t>
      </w:r>
      <w:r w:rsidR="00A71D09" w:rsidRPr="003105A7">
        <w:t>.</w:t>
      </w:r>
    </w:p>
    <w:p w:rsidR="000B093E" w:rsidRPr="008607A7" w:rsidRDefault="000B093E" w:rsidP="000B093E">
      <w:pPr>
        <w:pStyle w:val="PenBody"/>
        <w:rPr>
          <w:lang w:val="en-GB"/>
        </w:rPr>
      </w:pPr>
    </w:p>
    <w:p w:rsidR="000B093E" w:rsidRPr="008607A7" w:rsidRDefault="000B093E" w:rsidP="000B093E">
      <w:pPr>
        <w:pStyle w:val="PenBody"/>
        <w:rPr>
          <w:lang w:val="en-GB"/>
        </w:rPr>
      </w:pPr>
    </w:p>
    <w:p w:rsidR="000B093E" w:rsidRPr="008607A7" w:rsidRDefault="000B093E" w:rsidP="000B093E">
      <w:pPr>
        <w:pStyle w:val="PenBody"/>
        <w:rPr>
          <w:lang w:val="en-GB"/>
        </w:rPr>
      </w:pPr>
      <w:r w:rsidRPr="008607A7">
        <w:rPr>
          <w:bCs/>
          <w:lang w:val="en-GB"/>
        </w:rPr>
        <w:br w:type="page"/>
      </w:r>
    </w:p>
    <w:p w:rsidR="000B093E" w:rsidRDefault="000B093E" w:rsidP="000B093E">
      <w:pPr>
        <w:pStyle w:val="PenHeading2"/>
      </w:pPr>
      <w:bookmarkStart w:id="1231" w:name="_Toc448237730"/>
      <w:r>
        <w:lastRenderedPageBreak/>
        <w:t>Part 3: Pentaho Report Designer (PRD)</w:t>
      </w:r>
      <w:bookmarkEnd w:id="1231"/>
    </w:p>
    <w:p w:rsidR="00B534B3" w:rsidRDefault="00B534B3" w:rsidP="00B534B3">
      <w:pPr>
        <w:pStyle w:val="PenBody"/>
      </w:pPr>
      <w:r>
        <w:t xml:space="preserve">Pentaho </w:t>
      </w:r>
      <w:r w:rsidR="0077453E">
        <w:t>Report Designer</w:t>
      </w:r>
      <w:r>
        <w:t xml:space="preserve"> (P</w:t>
      </w:r>
      <w:r w:rsidR="0077453E">
        <w:t>RD</w:t>
      </w:r>
      <w:r>
        <w:t>) gives users a graphical user interface to build highly formatted, multi-page production reports.  PDI provides native connectivity to MongoDB and allows users to construct, parameterize, and execute multiple MongoDB queries in a single report.</w:t>
      </w:r>
    </w:p>
    <w:p w:rsidR="000B093E" w:rsidRDefault="000B093E" w:rsidP="000B093E">
      <w:pPr>
        <w:pStyle w:val="PenBody"/>
        <w:tabs>
          <w:tab w:val="left" w:pos="270"/>
        </w:tabs>
        <w:rPr>
          <w:b/>
          <w:lang w:val="en-GB"/>
        </w:rPr>
      </w:pPr>
      <w:r>
        <w:rPr>
          <w:b/>
          <w:lang w:val="en-GB"/>
        </w:rPr>
        <w:t xml:space="preserve">PRD Exercise 1: </w:t>
      </w:r>
      <w:r w:rsidRPr="00655B77">
        <w:rPr>
          <w:b/>
          <w:lang w:val="en-GB"/>
        </w:rPr>
        <w:t>Add a MongoDB web metrics query</w:t>
      </w:r>
    </w:p>
    <w:p w:rsidR="000B093E" w:rsidRPr="004636BF" w:rsidRDefault="000B093E" w:rsidP="00B534B3">
      <w:pPr>
        <w:pStyle w:val="PenBody"/>
        <w:tabs>
          <w:tab w:val="left" w:pos="270"/>
        </w:tabs>
        <w:rPr>
          <w:lang w:val="en-GB"/>
        </w:rPr>
      </w:pPr>
      <w:r>
        <w:rPr>
          <w:lang w:val="en-GB"/>
        </w:rPr>
        <w:t>In this exercise you</w:t>
      </w:r>
      <w:r w:rsidRPr="004249B3">
        <w:rPr>
          <w:lang w:val="en-GB"/>
        </w:rPr>
        <w:t xml:space="preserve"> create a </w:t>
      </w:r>
      <w:r>
        <w:rPr>
          <w:lang w:val="en-GB"/>
        </w:rPr>
        <w:t xml:space="preserve">query to unwind the </w:t>
      </w:r>
      <w:proofErr w:type="spellStart"/>
      <w:r w:rsidRPr="004636BF">
        <w:rPr>
          <w:rStyle w:val="PenCodeblockBodyChar"/>
        </w:rPr>
        <w:t>event_data</w:t>
      </w:r>
      <w:proofErr w:type="spellEnd"/>
      <w:r>
        <w:rPr>
          <w:lang w:val="en-GB"/>
        </w:rPr>
        <w:t xml:space="preserve"> array and count the number of</w:t>
      </w:r>
      <w:r w:rsidR="00B534B3">
        <w:rPr>
          <w:lang w:val="en-GB"/>
        </w:rPr>
        <w:t xml:space="preserve"> website</w:t>
      </w:r>
      <w:r>
        <w:rPr>
          <w:lang w:val="en-GB"/>
        </w:rPr>
        <w:t xml:space="preserve"> </w:t>
      </w:r>
      <w:r w:rsidRPr="004636BF">
        <w:rPr>
          <w:rStyle w:val="PenCodeblockBodyChar"/>
        </w:rPr>
        <w:t>Visits</w:t>
      </w:r>
      <w:r>
        <w:rPr>
          <w:lang w:val="en-GB"/>
        </w:rPr>
        <w:t xml:space="preserve">, </w:t>
      </w:r>
      <w:r w:rsidRPr="004636BF">
        <w:rPr>
          <w:rStyle w:val="PenCodeblockBodyChar"/>
        </w:rPr>
        <w:t>Purchases</w:t>
      </w:r>
      <w:r>
        <w:rPr>
          <w:lang w:val="en-GB"/>
        </w:rPr>
        <w:t xml:space="preserve"> and </w:t>
      </w:r>
      <w:r w:rsidRPr="004636BF">
        <w:rPr>
          <w:rStyle w:val="PenCodeblockBodyChar"/>
        </w:rPr>
        <w:t>Responses</w:t>
      </w:r>
      <w:r w:rsidRPr="004249B3">
        <w:rPr>
          <w:lang w:val="en-GB"/>
        </w:rPr>
        <w:t xml:space="preserve">.  </w:t>
      </w:r>
      <w:r>
        <w:rPr>
          <w:lang w:val="en-GB"/>
        </w:rPr>
        <w:t>This query will be used to populate the summary metrics at the top of the report page.</w:t>
      </w:r>
      <w:r w:rsidR="00B534B3">
        <w:rPr>
          <w:lang w:val="en-GB"/>
        </w:rPr>
        <w:t xml:space="preserve">  </w:t>
      </w:r>
      <w:r w:rsidR="00B534B3" w:rsidRPr="00655B77">
        <w:rPr>
          <w:lang w:val="en-GB"/>
        </w:rPr>
        <w:t xml:space="preserve">A </w:t>
      </w:r>
      <w:r w:rsidR="00B534B3">
        <w:rPr>
          <w:lang w:val="en-GB"/>
        </w:rPr>
        <w:t>PRD</w:t>
      </w:r>
      <w:r w:rsidR="00B534B3" w:rsidRPr="00655B77">
        <w:rPr>
          <w:lang w:val="en-GB"/>
        </w:rPr>
        <w:t xml:space="preserve"> report template is included with the data files to give you a head start developing a PRD report.  You will need to launch PRD from the Pentaho applications menu and open this r</w:t>
      </w:r>
      <w:r w:rsidR="00B534B3">
        <w:rPr>
          <w:lang w:val="en-GB"/>
        </w:rPr>
        <w:t>eport template in PRD to begin.</w:t>
      </w:r>
    </w:p>
    <w:p w:rsidR="002D1F84" w:rsidRDefault="002D1F84" w:rsidP="00E0225C">
      <w:pPr>
        <w:pStyle w:val="PenNumbered"/>
        <w:numPr>
          <w:ilvl w:val="0"/>
          <w:numId w:val="21"/>
        </w:numPr>
      </w:pPr>
      <w:r>
        <w:t xml:space="preserve">Launch the PRD client-based report authoring tool from the launch menu icon </w:t>
      </w:r>
      <w:r>
        <w:rPr>
          <w:noProof/>
        </w:rPr>
        <w:drawing>
          <wp:inline distT="0" distB="0" distL="0" distR="0" wp14:anchorId="0474BCC2" wp14:editId="0D7A1687">
            <wp:extent cx="160020" cy="160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0020" cy="160020"/>
                    </a:xfrm>
                    <a:prstGeom prst="rect">
                      <a:avLst/>
                    </a:prstGeom>
                  </pic:spPr>
                </pic:pic>
              </a:graphicData>
            </a:graphic>
          </wp:inline>
        </w:drawing>
      </w:r>
      <w:r>
        <w:t xml:space="preserve">at the bottom of your screen.  Click this icon just </w:t>
      </w:r>
      <w:r w:rsidRPr="002D1F84">
        <w:rPr>
          <w:i/>
        </w:rPr>
        <w:t>once</w:t>
      </w:r>
      <w:r>
        <w:t xml:space="preserve"> to launch PRD.  </w:t>
      </w:r>
    </w:p>
    <w:p w:rsidR="002D1F84" w:rsidRDefault="002D1F84" w:rsidP="002D1F84">
      <w:pPr>
        <w:pStyle w:val="PenNumbered"/>
        <w:numPr>
          <w:ilvl w:val="0"/>
          <w:numId w:val="0"/>
        </w:numPr>
        <w:ind w:left="450"/>
      </w:pPr>
      <w:r>
        <w:rPr>
          <w:noProof/>
        </w:rPr>
        <w:drawing>
          <wp:inline distT="0" distB="0" distL="0" distR="0" wp14:anchorId="1FBEE76D" wp14:editId="79C104C7">
            <wp:extent cx="3076575" cy="266700"/>
            <wp:effectExtent l="19050" t="19050" r="2857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575" cy="266700"/>
                    </a:xfrm>
                    <a:prstGeom prst="rect">
                      <a:avLst/>
                    </a:prstGeom>
                    <a:ln>
                      <a:solidFill>
                        <a:schemeClr val="accent1"/>
                      </a:solidFill>
                    </a:ln>
                  </pic:spPr>
                </pic:pic>
              </a:graphicData>
            </a:graphic>
          </wp:inline>
        </w:drawing>
      </w:r>
    </w:p>
    <w:p w:rsidR="002D1F84" w:rsidRDefault="002D1F84" w:rsidP="00E0225C">
      <w:pPr>
        <w:pStyle w:val="PenNumbered"/>
        <w:numPr>
          <w:ilvl w:val="0"/>
          <w:numId w:val="21"/>
        </w:numPr>
      </w:pPr>
      <w:r>
        <w:t>You will see the PRD splash screen appear while PRD loads.  All open applications appear in the top left section of your screen.  You can see PRD is open in the following screenshot.</w:t>
      </w:r>
    </w:p>
    <w:p w:rsidR="002D1F84" w:rsidRDefault="00E51C5D" w:rsidP="002D1F84">
      <w:pPr>
        <w:pStyle w:val="PenNumbered"/>
        <w:numPr>
          <w:ilvl w:val="0"/>
          <w:numId w:val="0"/>
        </w:numPr>
        <w:ind w:left="450"/>
        <w:rPr>
          <w:lang w:val="en-GB"/>
        </w:rPr>
      </w:pPr>
      <w:r>
        <w:rPr>
          <w:noProof/>
        </w:rPr>
        <w:drawing>
          <wp:inline distT="0" distB="0" distL="0" distR="0" wp14:anchorId="7CE151BB" wp14:editId="6B09747B">
            <wp:extent cx="3099435" cy="414766"/>
            <wp:effectExtent l="19050" t="19050" r="24765"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59928" cy="422861"/>
                    </a:xfrm>
                    <a:prstGeom prst="rect">
                      <a:avLst/>
                    </a:prstGeom>
                    <a:ln>
                      <a:solidFill>
                        <a:schemeClr val="accent1"/>
                      </a:solidFill>
                    </a:ln>
                  </pic:spPr>
                </pic:pic>
              </a:graphicData>
            </a:graphic>
          </wp:inline>
        </w:drawing>
      </w:r>
    </w:p>
    <w:p w:rsidR="00E51C5D" w:rsidRDefault="00E51C5D" w:rsidP="00E0225C">
      <w:pPr>
        <w:pStyle w:val="PenNumbered"/>
        <w:numPr>
          <w:ilvl w:val="0"/>
          <w:numId w:val="21"/>
        </w:numPr>
        <w:ind w:left="450" w:hanging="450"/>
        <w:rPr>
          <w:lang w:val="en-GB"/>
        </w:rPr>
      </w:pPr>
      <w:r>
        <w:rPr>
          <w:lang w:val="en-GB"/>
        </w:rPr>
        <w:t xml:space="preserve">Once PRD opens you are presented with a </w:t>
      </w:r>
      <w:r w:rsidRPr="00E51C5D">
        <w:rPr>
          <w:rStyle w:val="PenScreenTextChar"/>
        </w:rPr>
        <w:t>Welcome</w:t>
      </w:r>
      <w:r>
        <w:rPr>
          <w:lang w:val="en-GB"/>
        </w:rPr>
        <w:t xml:space="preserve"> </w:t>
      </w:r>
      <w:proofErr w:type="spellStart"/>
      <w:r>
        <w:rPr>
          <w:lang w:val="en-GB"/>
        </w:rPr>
        <w:t>startup</w:t>
      </w:r>
      <w:proofErr w:type="spellEnd"/>
      <w:r>
        <w:rPr>
          <w:lang w:val="en-GB"/>
        </w:rPr>
        <w:t xml:space="preserve"> box.  Close the </w:t>
      </w:r>
      <w:r w:rsidRPr="00E51C5D">
        <w:rPr>
          <w:rStyle w:val="PenScreenTextChar"/>
        </w:rPr>
        <w:t>Welcome</w:t>
      </w:r>
      <w:r>
        <w:rPr>
          <w:lang w:val="en-GB"/>
        </w:rPr>
        <w:t xml:space="preserve"> box.</w:t>
      </w:r>
    </w:p>
    <w:p w:rsidR="000B093E" w:rsidRPr="002D1F84" w:rsidRDefault="000B093E" w:rsidP="00E0225C">
      <w:pPr>
        <w:pStyle w:val="PenNumbered"/>
        <w:numPr>
          <w:ilvl w:val="0"/>
          <w:numId w:val="21"/>
        </w:numPr>
        <w:ind w:left="450" w:hanging="450"/>
        <w:rPr>
          <w:lang w:val="en-GB"/>
        </w:rPr>
      </w:pPr>
      <w:r w:rsidRPr="002D1F84">
        <w:rPr>
          <w:lang w:val="en-GB"/>
        </w:rPr>
        <w:t xml:space="preserve">Click open icon on the menu toolbar or choose </w:t>
      </w:r>
      <w:r w:rsidRPr="008A2699">
        <w:rPr>
          <w:rStyle w:val="PenScreenTextChar"/>
        </w:rPr>
        <w:t>File</w:t>
      </w:r>
      <w:r w:rsidRPr="00655B77">
        <w:rPr>
          <w:lang w:val="en-GB"/>
        </w:rPr>
        <w:sym w:font="Wingdings" w:char="F0E0"/>
      </w:r>
      <w:r w:rsidRPr="008A2699">
        <w:rPr>
          <w:rStyle w:val="PenScreenTextChar"/>
        </w:rPr>
        <w:t>Open</w:t>
      </w:r>
      <w:r w:rsidRPr="002D1F84">
        <w:rPr>
          <w:lang w:val="en-GB"/>
        </w:rPr>
        <w:t xml:space="preserve"> from the main menu, browse to </w:t>
      </w:r>
      <w:r w:rsidR="00F9132D">
        <w:rPr>
          <w:rStyle w:val="PenCodeblockBodyChar"/>
        </w:rPr>
        <w:t>/pentaho/shared_content</w:t>
      </w:r>
      <w:r w:rsidR="00E51C5D">
        <w:rPr>
          <w:rStyle w:val="PenCodeblockBodyChar"/>
        </w:rPr>
        <w:t>/WorkshopTraining/</w:t>
      </w:r>
      <w:r w:rsidR="003E0944">
        <w:rPr>
          <w:rStyle w:val="PenCodeblockBodyChar"/>
        </w:rPr>
        <w:t>03_customer_360_mongodb/</w:t>
      </w:r>
      <w:r w:rsidR="00E51C5D">
        <w:rPr>
          <w:rStyle w:val="PenCodeblockBodyChar"/>
        </w:rPr>
        <w:t>reports</w:t>
      </w:r>
      <w:r w:rsidRPr="002D1F84">
        <w:rPr>
          <w:lang w:val="en-GB"/>
        </w:rPr>
        <w:t xml:space="preserve"> and open </w:t>
      </w:r>
      <w:proofErr w:type="spellStart"/>
      <w:r w:rsidRPr="008A2699">
        <w:rPr>
          <w:rStyle w:val="PenCodeblockBodyChar"/>
        </w:rPr>
        <w:t>report_template.prpt</w:t>
      </w:r>
      <w:proofErr w:type="spellEnd"/>
      <w:r w:rsidRPr="002D1F84">
        <w:rPr>
          <w:lang w:val="en-GB"/>
        </w:rPr>
        <w:t>.</w:t>
      </w:r>
    </w:p>
    <w:p w:rsidR="000B093E" w:rsidRPr="00655B77" w:rsidRDefault="000B093E" w:rsidP="002D1F84">
      <w:pPr>
        <w:pStyle w:val="PenNumbered"/>
        <w:ind w:left="450" w:hanging="450"/>
        <w:rPr>
          <w:lang w:val="en-GB"/>
        </w:rPr>
      </w:pPr>
      <w:r w:rsidRPr="00655B77">
        <w:rPr>
          <w:lang w:val="en-GB"/>
        </w:rPr>
        <w:t xml:space="preserve">Click the </w:t>
      </w:r>
      <w:r w:rsidRPr="008A2699">
        <w:rPr>
          <w:rStyle w:val="PenScreenTextChar"/>
        </w:rPr>
        <w:t>Data</w:t>
      </w:r>
      <w:r w:rsidRPr="00655B77">
        <w:rPr>
          <w:lang w:val="en-GB"/>
        </w:rPr>
        <w:t xml:space="preserve"> tab in the top right of your screen, right click </w:t>
      </w:r>
      <w:r w:rsidRPr="008A2699">
        <w:rPr>
          <w:rStyle w:val="PenScreenTextChar"/>
        </w:rPr>
        <w:t>Data Sets</w:t>
      </w:r>
      <w:r w:rsidRPr="00655B77">
        <w:rPr>
          <w:lang w:val="en-GB"/>
        </w:rPr>
        <w:t xml:space="preserve"> and select </w:t>
      </w:r>
      <w:r w:rsidRPr="008A2699">
        <w:rPr>
          <w:rStyle w:val="PenScreenTextChar"/>
        </w:rPr>
        <w:t>MongoDB</w:t>
      </w:r>
      <w:r w:rsidRPr="00655B77">
        <w:rPr>
          <w:lang w:val="en-GB"/>
        </w:rPr>
        <w:t xml:space="preserve"> from the list.</w:t>
      </w:r>
    </w:p>
    <w:p w:rsidR="000B093E" w:rsidRPr="00655B77" w:rsidRDefault="000B093E" w:rsidP="002D1F84">
      <w:pPr>
        <w:pStyle w:val="PenNumbered"/>
        <w:ind w:left="450" w:hanging="450"/>
        <w:rPr>
          <w:lang w:val="en-GB"/>
        </w:rPr>
      </w:pPr>
      <w:r w:rsidRPr="00655B77">
        <w:rPr>
          <w:lang w:val="en-GB"/>
        </w:rPr>
        <w:t xml:space="preserve">While in the </w:t>
      </w:r>
      <w:proofErr w:type="spellStart"/>
      <w:r w:rsidRPr="008A2699">
        <w:rPr>
          <w:rStyle w:val="PenScreenTextChar"/>
        </w:rPr>
        <w:t>MonogDB</w:t>
      </w:r>
      <w:proofErr w:type="spellEnd"/>
      <w:r w:rsidRPr="008A2699">
        <w:rPr>
          <w:rStyle w:val="PenScreenTextChar"/>
        </w:rPr>
        <w:t xml:space="preserve"> Data Source</w:t>
      </w:r>
      <w:r w:rsidRPr="00655B77">
        <w:rPr>
          <w:lang w:val="en-GB"/>
        </w:rPr>
        <w:t xml:space="preserve"> dialog box, click the green circle with a plus symbol to add a new query.</w:t>
      </w:r>
    </w:p>
    <w:p w:rsidR="000B093E" w:rsidRPr="00655B77" w:rsidRDefault="000B093E" w:rsidP="002D1F84">
      <w:pPr>
        <w:pStyle w:val="PenNumbered"/>
        <w:ind w:left="450" w:hanging="450"/>
        <w:rPr>
          <w:lang w:val="en-GB"/>
        </w:rPr>
      </w:pPr>
      <w:r w:rsidRPr="00655B77">
        <w:rPr>
          <w:lang w:val="en-GB"/>
        </w:rPr>
        <w:t xml:space="preserve">Rename </w:t>
      </w:r>
      <w:r w:rsidRPr="008A2699">
        <w:rPr>
          <w:rStyle w:val="PenCodeblockBodyChar"/>
        </w:rPr>
        <w:t>Query 1</w:t>
      </w:r>
      <w:r w:rsidRPr="00655B77">
        <w:rPr>
          <w:lang w:val="en-GB"/>
        </w:rPr>
        <w:t xml:space="preserve"> to </w:t>
      </w:r>
      <w:proofErr w:type="spellStart"/>
      <w:r w:rsidRPr="008A2699">
        <w:rPr>
          <w:rStyle w:val="PenCodeblockBodyChar"/>
        </w:rPr>
        <w:t>web_metrics_summary</w:t>
      </w:r>
      <w:proofErr w:type="spellEnd"/>
      <w:r w:rsidRPr="00655B77">
        <w:rPr>
          <w:lang w:val="en-GB"/>
        </w:rPr>
        <w:t xml:space="preserve">. </w:t>
      </w:r>
    </w:p>
    <w:p w:rsidR="000B093E" w:rsidRPr="00655B77" w:rsidRDefault="000B093E" w:rsidP="002D1F84">
      <w:pPr>
        <w:pStyle w:val="PenNumbered"/>
        <w:ind w:left="450" w:hanging="450"/>
        <w:rPr>
          <w:lang w:val="en-GB"/>
        </w:rPr>
      </w:pPr>
      <w:r w:rsidRPr="00655B77">
        <w:rPr>
          <w:lang w:val="en-GB"/>
        </w:rPr>
        <w:t xml:space="preserve">Complete the four data source tabs starting with the </w:t>
      </w:r>
      <w:r w:rsidRPr="008A2699">
        <w:rPr>
          <w:rStyle w:val="PenScreenTextChar"/>
        </w:rPr>
        <w:t>Configure connection</w:t>
      </w:r>
      <w:r w:rsidRPr="00655B77">
        <w:rPr>
          <w:lang w:val="en-GB"/>
        </w:rPr>
        <w:t xml:space="preserve"> tab.  Type </w:t>
      </w:r>
      <w:r w:rsidRPr="008A2699">
        <w:rPr>
          <w:rStyle w:val="PenCodeblockBodyChar"/>
        </w:rPr>
        <w:t>localhost</w:t>
      </w:r>
      <w:r w:rsidRPr="00655B77">
        <w:rPr>
          <w:lang w:val="en-GB"/>
        </w:rPr>
        <w:t xml:space="preserve"> for </w:t>
      </w:r>
      <w:r w:rsidRPr="008A2699">
        <w:rPr>
          <w:rStyle w:val="PenScreenTextChar"/>
        </w:rPr>
        <w:t>Host name</w:t>
      </w:r>
      <w:r w:rsidRPr="00655B77">
        <w:rPr>
          <w:lang w:val="en-GB"/>
        </w:rPr>
        <w:t xml:space="preserve"> and </w:t>
      </w:r>
      <w:r w:rsidRPr="008A2699">
        <w:rPr>
          <w:rStyle w:val="PenCodeblockBodyChar"/>
        </w:rPr>
        <w:t>27017</w:t>
      </w:r>
      <w:r w:rsidRPr="00655B77">
        <w:rPr>
          <w:lang w:val="en-GB"/>
        </w:rPr>
        <w:t xml:space="preserve"> for </w:t>
      </w:r>
      <w:r w:rsidRPr="008A2699">
        <w:rPr>
          <w:rStyle w:val="PenScreenTextChar"/>
        </w:rPr>
        <w:t>Port</w:t>
      </w:r>
      <w:r w:rsidRPr="00655B77">
        <w:rPr>
          <w:lang w:val="en-GB"/>
        </w:rPr>
        <w:t>.</w:t>
      </w:r>
    </w:p>
    <w:p w:rsidR="000B093E" w:rsidRPr="00655B77" w:rsidRDefault="000B093E" w:rsidP="002D1F84">
      <w:pPr>
        <w:pStyle w:val="PenNumbered"/>
        <w:ind w:left="450" w:hanging="450"/>
        <w:rPr>
          <w:lang w:val="en-GB"/>
        </w:rPr>
      </w:pPr>
      <w:r w:rsidRPr="00655B77">
        <w:rPr>
          <w:lang w:val="en-GB"/>
        </w:rPr>
        <w:t xml:space="preserve">On the </w:t>
      </w:r>
      <w:r w:rsidRPr="008A2699">
        <w:rPr>
          <w:rStyle w:val="PenScreenTextChar"/>
        </w:rPr>
        <w:t>Input Options</w:t>
      </w:r>
      <w:r w:rsidRPr="00655B77">
        <w:rPr>
          <w:lang w:val="en-GB"/>
        </w:rPr>
        <w:t xml:space="preserve"> tab, click </w:t>
      </w:r>
      <w:r w:rsidRPr="008A2699">
        <w:rPr>
          <w:rStyle w:val="PenScreenTextChar"/>
        </w:rPr>
        <w:t>Get DBs</w:t>
      </w:r>
      <w:r w:rsidRPr="00655B77">
        <w:rPr>
          <w:lang w:val="en-GB"/>
        </w:rPr>
        <w:t xml:space="preserve"> and select </w:t>
      </w:r>
      <w:r w:rsidR="00E51C5D">
        <w:rPr>
          <w:rStyle w:val="PenCodeblockBodyChar"/>
        </w:rPr>
        <w:t>customer</w:t>
      </w:r>
      <w:r w:rsidRPr="008A2699">
        <w:rPr>
          <w:rStyle w:val="PenCodeblockBodyChar"/>
        </w:rPr>
        <w:t>360</w:t>
      </w:r>
      <w:r w:rsidRPr="00655B77">
        <w:rPr>
          <w:lang w:val="en-GB"/>
        </w:rPr>
        <w:t xml:space="preserve"> from the list of databases.</w:t>
      </w:r>
    </w:p>
    <w:p w:rsidR="000B093E" w:rsidRPr="00655B77" w:rsidRDefault="000B093E" w:rsidP="002D1F84">
      <w:pPr>
        <w:pStyle w:val="PenNumbered"/>
        <w:ind w:left="450" w:hanging="450"/>
        <w:rPr>
          <w:lang w:val="en-GB"/>
        </w:rPr>
      </w:pPr>
      <w:r w:rsidRPr="00655B77">
        <w:rPr>
          <w:lang w:val="en-GB"/>
        </w:rPr>
        <w:t xml:space="preserve">Click </w:t>
      </w:r>
      <w:r w:rsidRPr="008A2699">
        <w:rPr>
          <w:rStyle w:val="PenScreenTextChar"/>
        </w:rPr>
        <w:t>Get collections</w:t>
      </w:r>
      <w:r w:rsidRPr="00655B77">
        <w:rPr>
          <w:lang w:val="en-GB"/>
        </w:rPr>
        <w:t xml:space="preserve"> and select </w:t>
      </w:r>
      <w:r w:rsidR="00E51C5D">
        <w:rPr>
          <w:rStyle w:val="PenCodeblockBodyChar"/>
        </w:rPr>
        <w:t>customer</w:t>
      </w:r>
      <w:r w:rsidRPr="008A2699">
        <w:rPr>
          <w:rStyle w:val="PenCodeblockBodyChar"/>
        </w:rPr>
        <w:t>360</w:t>
      </w:r>
      <w:r w:rsidRPr="00655B77">
        <w:rPr>
          <w:lang w:val="en-GB"/>
        </w:rPr>
        <w:t xml:space="preserve"> from the list of collections.</w:t>
      </w:r>
    </w:p>
    <w:p w:rsidR="000B093E" w:rsidRPr="00655B77" w:rsidRDefault="000B093E" w:rsidP="002D1F84">
      <w:pPr>
        <w:pStyle w:val="PenNumbered"/>
        <w:ind w:left="450" w:hanging="450"/>
        <w:rPr>
          <w:lang w:val="en-GB"/>
        </w:rPr>
      </w:pPr>
      <w:r w:rsidRPr="00655B77">
        <w:rPr>
          <w:lang w:val="en-GB"/>
        </w:rPr>
        <w:t xml:space="preserve">On the </w:t>
      </w:r>
      <w:r w:rsidRPr="008A2699">
        <w:rPr>
          <w:rStyle w:val="PenScreenTextChar"/>
        </w:rPr>
        <w:t>Query</w:t>
      </w:r>
      <w:r w:rsidRPr="00655B77">
        <w:rPr>
          <w:lang w:val="en-GB"/>
        </w:rPr>
        <w:t xml:space="preserve"> tab, type or paste the following query into the </w:t>
      </w:r>
      <w:r w:rsidRPr="008A2699">
        <w:rPr>
          <w:rStyle w:val="PenScreenTextChar"/>
        </w:rPr>
        <w:t>Query expression</w:t>
      </w:r>
      <w:r w:rsidRPr="00655B77">
        <w:rPr>
          <w:b/>
        </w:rPr>
        <w:t xml:space="preserve"> </w:t>
      </w:r>
      <w:r w:rsidRPr="00655B77">
        <w:rPr>
          <w:lang w:val="en-GB"/>
        </w:rPr>
        <w:t xml:space="preserve">input box.  This query is located in the code files provided </w:t>
      </w:r>
      <w:r w:rsidR="00DB11B2">
        <w:rPr>
          <w:lang w:val="en-GB"/>
        </w:rPr>
        <w:t>(</w:t>
      </w:r>
      <w:r w:rsidR="00F9132D">
        <w:rPr>
          <w:lang w:val="en-GB"/>
        </w:rPr>
        <w:t>/pentaho/shared_content</w:t>
      </w:r>
      <w:r w:rsidR="00DB11B2">
        <w:rPr>
          <w:lang w:val="en-GB"/>
        </w:rPr>
        <w:t>/WorkshopTraining/</w:t>
      </w:r>
      <w:r w:rsidR="003E0944">
        <w:rPr>
          <w:lang w:val="en-GB"/>
        </w:rPr>
        <w:t>03_customer_360_mongodb/</w:t>
      </w:r>
      <w:r w:rsidR="00DB11B2">
        <w:rPr>
          <w:lang w:val="en-GB"/>
        </w:rPr>
        <w:t xml:space="preserve">reports/code.txt) </w:t>
      </w:r>
      <w:r w:rsidRPr="00655B77">
        <w:rPr>
          <w:lang w:val="en-GB"/>
        </w:rPr>
        <w:t>so that you can copy and paste the code.</w:t>
      </w:r>
    </w:p>
    <w:p w:rsidR="000B093E" w:rsidRPr="00655B77" w:rsidRDefault="000B093E" w:rsidP="000B093E">
      <w:pPr>
        <w:pStyle w:val="PenNoteSubNumbered"/>
        <w:spacing w:after="0"/>
      </w:pPr>
      <w:proofErr w:type="gramStart"/>
      <w:r w:rsidRPr="00655B77">
        <w:t>{ $</w:t>
      </w:r>
      <w:proofErr w:type="gramEnd"/>
      <w:r w:rsidRPr="00655B77">
        <w:t>unwind : "$</w:t>
      </w:r>
      <w:proofErr w:type="spellStart"/>
      <w:r w:rsidRPr="00655B77">
        <w:t>event_data</w:t>
      </w:r>
      <w:proofErr w:type="spellEnd"/>
      <w:r w:rsidRPr="00655B77">
        <w:t>" },</w:t>
      </w:r>
    </w:p>
    <w:p w:rsidR="000B093E" w:rsidRPr="00655B77" w:rsidRDefault="000B093E" w:rsidP="000B093E">
      <w:pPr>
        <w:pStyle w:val="PenNoteSubNumbered"/>
        <w:spacing w:after="0"/>
      </w:pPr>
      <w:proofErr w:type="gramStart"/>
      <w:r w:rsidRPr="00655B77">
        <w:lastRenderedPageBreak/>
        <w:t>{ $</w:t>
      </w:r>
      <w:proofErr w:type="gramEnd"/>
      <w:r w:rsidRPr="00655B77">
        <w:t xml:space="preserve">group : { </w:t>
      </w:r>
    </w:p>
    <w:p w:rsidR="000B093E" w:rsidRPr="00655B77" w:rsidRDefault="000B093E" w:rsidP="000B093E">
      <w:pPr>
        <w:pStyle w:val="PenNoteSubNumbered"/>
        <w:spacing w:after="0"/>
      </w:pPr>
      <w:r w:rsidRPr="00655B77">
        <w:tab/>
        <w:t xml:space="preserve">_id: 1, </w:t>
      </w:r>
    </w:p>
    <w:p w:rsidR="000B093E" w:rsidRPr="00655B77" w:rsidRDefault="000B093E" w:rsidP="000B093E">
      <w:pPr>
        <w:pStyle w:val="PenNoteSubNumbered"/>
        <w:spacing w:after="0"/>
      </w:pPr>
      <w:r w:rsidRPr="00655B77">
        <w:tab/>
      </w:r>
      <w:proofErr w:type="gramStart"/>
      <w:r w:rsidRPr="00655B77">
        <w:t>Visits :</w:t>
      </w:r>
      <w:proofErr w:type="gramEnd"/>
      <w:r w:rsidRPr="00655B77">
        <w:t xml:space="preserve"> {$sum: { $</w:t>
      </w:r>
      <w:proofErr w:type="spellStart"/>
      <w:r w:rsidRPr="00655B77">
        <w:t>cond</w:t>
      </w:r>
      <w:proofErr w:type="spellEnd"/>
      <w:r w:rsidRPr="00655B77">
        <w:t>: [ { $</w:t>
      </w:r>
      <w:proofErr w:type="spellStart"/>
      <w:r w:rsidRPr="00655B77">
        <w:t>eq</w:t>
      </w:r>
      <w:proofErr w:type="spellEnd"/>
      <w:r w:rsidRPr="00655B77">
        <w:t>: [ "$</w:t>
      </w:r>
      <w:proofErr w:type="spellStart"/>
      <w:r w:rsidRPr="00655B77">
        <w:t>event_data.event</w:t>
      </w:r>
      <w:proofErr w:type="spellEnd"/>
      <w:r w:rsidRPr="00655B77">
        <w:t>", "Visit" ]},1,0]}},</w:t>
      </w:r>
    </w:p>
    <w:p w:rsidR="000B093E" w:rsidRPr="00655B77" w:rsidRDefault="000B093E" w:rsidP="000B093E">
      <w:pPr>
        <w:pStyle w:val="PenNoteSubNumbered"/>
        <w:spacing w:after="0"/>
      </w:pPr>
      <w:r w:rsidRPr="00655B77">
        <w:tab/>
      </w:r>
      <w:proofErr w:type="gramStart"/>
      <w:r w:rsidRPr="00655B77">
        <w:t>Purchases  :</w:t>
      </w:r>
      <w:proofErr w:type="gramEnd"/>
      <w:r w:rsidRPr="00655B77">
        <w:t xml:space="preserve"> {$sum: { $</w:t>
      </w:r>
      <w:proofErr w:type="spellStart"/>
      <w:r w:rsidRPr="00655B77">
        <w:t>cond</w:t>
      </w:r>
      <w:proofErr w:type="spellEnd"/>
      <w:r w:rsidRPr="00655B77">
        <w:t>: [ { $</w:t>
      </w:r>
      <w:proofErr w:type="spellStart"/>
      <w:r w:rsidRPr="00655B77">
        <w:t>eq</w:t>
      </w:r>
      <w:proofErr w:type="spellEnd"/>
      <w:r w:rsidRPr="00655B77">
        <w:t>: [ "$</w:t>
      </w:r>
      <w:proofErr w:type="spellStart"/>
      <w:r w:rsidRPr="00655B77">
        <w:t>event_data.event</w:t>
      </w:r>
      <w:proofErr w:type="spellEnd"/>
      <w:r w:rsidRPr="00655B77">
        <w:t>", "Purchase" ]},1,0]}},</w:t>
      </w:r>
    </w:p>
    <w:p w:rsidR="000B093E" w:rsidRPr="00655B77" w:rsidRDefault="000B093E" w:rsidP="000B093E">
      <w:pPr>
        <w:pStyle w:val="PenNoteSubNumbered"/>
        <w:spacing w:after="0"/>
      </w:pPr>
      <w:r w:rsidRPr="00655B77">
        <w:tab/>
      </w:r>
      <w:proofErr w:type="gramStart"/>
      <w:r w:rsidRPr="00655B77">
        <w:t>Responses :</w:t>
      </w:r>
      <w:proofErr w:type="gramEnd"/>
      <w:r w:rsidRPr="00655B77">
        <w:t xml:space="preserve"> {$sum: { $</w:t>
      </w:r>
      <w:proofErr w:type="spellStart"/>
      <w:r w:rsidRPr="00655B77">
        <w:t>cond</w:t>
      </w:r>
      <w:proofErr w:type="spellEnd"/>
      <w:r w:rsidRPr="00655B77">
        <w:t>: [ { $</w:t>
      </w:r>
      <w:proofErr w:type="spellStart"/>
      <w:r w:rsidRPr="00655B77">
        <w:t>eq</w:t>
      </w:r>
      <w:proofErr w:type="spellEnd"/>
      <w:r w:rsidRPr="00655B77">
        <w:t>: [ "$</w:t>
      </w:r>
      <w:proofErr w:type="spellStart"/>
      <w:r w:rsidRPr="00655B77">
        <w:t>event_data.event</w:t>
      </w:r>
      <w:proofErr w:type="spellEnd"/>
      <w:r w:rsidRPr="00655B77">
        <w:t>", "Responded to Offer" ]},1,0]}},</w:t>
      </w:r>
    </w:p>
    <w:p w:rsidR="000B093E" w:rsidRPr="00655B77" w:rsidRDefault="000B093E" w:rsidP="000B093E">
      <w:pPr>
        <w:pStyle w:val="PenNoteSubNumbered"/>
        <w:spacing w:after="0"/>
      </w:pPr>
      <w:r w:rsidRPr="00655B77">
        <w:t>}}}</w:t>
      </w:r>
    </w:p>
    <w:p w:rsidR="000B093E" w:rsidRPr="007E4267" w:rsidRDefault="000B093E" w:rsidP="007E4267">
      <w:pPr>
        <w:pStyle w:val="PenNumbered"/>
        <w:ind w:left="450" w:hanging="450"/>
        <w:rPr>
          <w:lang w:val="en-GB"/>
        </w:rPr>
      </w:pPr>
      <w:r w:rsidRPr="007E4267">
        <w:rPr>
          <w:i/>
        </w:rPr>
        <w:t>Be sure</w:t>
      </w:r>
      <w:r w:rsidRPr="007E4267">
        <w:rPr>
          <w:lang w:val="en-GB"/>
        </w:rPr>
        <w:t xml:space="preserve"> and check </w:t>
      </w:r>
      <w:r w:rsidRPr="008A2699">
        <w:rPr>
          <w:rStyle w:val="PenScreenTextChar"/>
        </w:rPr>
        <w:t>Query is aggregation pipeline</w:t>
      </w:r>
      <w:r w:rsidRPr="007E4267">
        <w:rPr>
          <w:lang w:val="en-GB"/>
        </w:rPr>
        <w:t>.</w:t>
      </w:r>
    </w:p>
    <w:p w:rsidR="000B093E" w:rsidRPr="00655B77" w:rsidRDefault="000B093E" w:rsidP="002D1F84">
      <w:pPr>
        <w:pStyle w:val="PenNumbered"/>
        <w:ind w:left="450" w:hanging="450"/>
        <w:rPr>
          <w:lang w:val="en-GB"/>
        </w:rPr>
      </w:pPr>
      <w:r w:rsidRPr="00655B77">
        <w:rPr>
          <w:lang w:val="en-GB"/>
        </w:rPr>
        <w:t xml:space="preserve">On the </w:t>
      </w:r>
      <w:r w:rsidRPr="008A2699">
        <w:rPr>
          <w:rStyle w:val="PenScreenTextChar"/>
        </w:rPr>
        <w:t>Fields</w:t>
      </w:r>
      <w:r w:rsidRPr="00655B77">
        <w:rPr>
          <w:lang w:val="en-GB"/>
        </w:rPr>
        <w:t xml:space="preserve"> tab, click </w:t>
      </w:r>
      <w:r w:rsidRPr="008A2699">
        <w:rPr>
          <w:rStyle w:val="PenScreenTextChar"/>
          <w:lang w:val="en-GB"/>
        </w:rPr>
        <w:t>Get fields</w:t>
      </w:r>
      <w:r w:rsidRPr="00655B77">
        <w:rPr>
          <w:lang w:val="en-GB"/>
        </w:rPr>
        <w:t xml:space="preserve">.  Pentaho will scan the </w:t>
      </w:r>
      <w:r w:rsidR="00E51C5D">
        <w:rPr>
          <w:rStyle w:val="PenCodeblockBodyChar"/>
        </w:rPr>
        <w:t>customer</w:t>
      </w:r>
      <w:r w:rsidRPr="008A2699">
        <w:rPr>
          <w:rStyle w:val="PenCodeblockBodyChar"/>
        </w:rPr>
        <w:t>360</w:t>
      </w:r>
      <w:r w:rsidRPr="00655B77">
        <w:rPr>
          <w:lang w:val="en-GB"/>
        </w:rPr>
        <w:t xml:space="preserve"> collection to detect the collection schema and parse the available document fields.</w:t>
      </w:r>
    </w:p>
    <w:p w:rsidR="000B093E" w:rsidRDefault="000B093E" w:rsidP="002D1F84">
      <w:pPr>
        <w:pStyle w:val="PenNumbered"/>
        <w:ind w:left="450" w:hanging="450"/>
        <w:rPr>
          <w:lang w:val="en-GB"/>
        </w:rPr>
      </w:pPr>
      <w:r w:rsidRPr="00655B77">
        <w:rPr>
          <w:lang w:val="en-GB"/>
        </w:rPr>
        <w:t xml:space="preserve">Click the </w:t>
      </w:r>
      <w:r w:rsidRPr="008A2699">
        <w:rPr>
          <w:rStyle w:val="PenScreenTextChar"/>
        </w:rPr>
        <w:t>Preview</w:t>
      </w:r>
      <w:r w:rsidRPr="00655B77">
        <w:rPr>
          <w:b/>
        </w:rPr>
        <w:t xml:space="preserve"> </w:t>
      </w:r>
      <w:r w:rsidRPr="00655B77">
        <w:rPr>
          <w:lang w:val="en-GB"/>
        </w:rPr>
        <w:t xml:space="preserve">button to run the query and view the results. </w:t>
      </w:r>
    </w:p>
    <w:p w:rsidR="000B093E" w:rsidRPr="00655B77" w:rsidRDefault="000B093E" w:rsidP="000B093E">
      <w:pPr>
        <w:pStyle w:val="PenNumbered"/>
        <w:numPr>
          <w:ilvl w:val="0"/>
          <w:numId w:val="0"/>
        </w:numPr>
        <w:ind w:left="540"/>
        <w:rPr>
          <w:lang w:val="en-GB"/>
        </w:rPr>
      </w:pPr>
    </w:p>
    <w:p w:rsidR="000B093E" w:rsidRDefault="000B093E" w:rsidP="000B093E">
      <w:pPr>
        <w:pStyle w:val="PenBody"/>
        <w:tabs>
          <w:tab w:val="left" w:pos="270"/>
        </w:tabs>
        <w:rPr>
          <w:b/>
          <w:lang w:val="en-GB"/>
        </w:rPr>
      </w:pPr>
      <w:r>
        <w:rPr>
          <w:b/>
          <w:lang w:val="en-GB"/>
        </w:rPr>
        <w:t xml:space="preserve">PRD Exercise 2: </w:t>
      </w:r>
      <w:r w:rsidRPr="00655B77">
        <w:rPr>
          <w:b/>
          <w:lang w:val="en-GB"/>
        </w:rPr>
        <w:t>Add a MongoDB POS query</w:t>
      </w:r>
    </w:p>
    <w:p w:rsidR="000B093E" w:rsidRPr="004636BF" w:rsidRDefault="000B093E" w:rsidP="000B093E">
      <w:pPr>
        <w:pStyle w:val="PenBody"/>
        <w:rPr>
          <w:lang w:val="en-GB"/>
        </w:rPr>
      </w:pPr>
      <w:r w:rsidRPr="00E51C5D">
        <w:rPr>
          <w:color w:val="auto"/>
          <w:lang w:val="en-GB"/>
        </w:rPr>
        <w:t xml:space="preserve">In this exercise you create a query to unwind the </w:t>
      </w:r>
      <w:proofErr w:type="spellStart"/>
      <w:r w:rsidRPr="00E51C5D">
        <w:rPr>
          <w:rStyle w:val="PenCodeblockBodyChar"/>
          <w:color w:val="auto"/>
        </w:rPr>
        <w:t>pos_data</w:t>
      </w:r>
      <w:proofErr w:type="spellEnd"/>
      <w:r w:rsidRPr="00E51C5D">
        <w:rPr>
          <w:color w:val="auto"/>
          <w:lang w:val="en-GB"/>
        </w:rPr>
        <w:t xml:space="preserve"> array and count the number of</w:t>
      </w:r>
      <w:r w:rsidRPr="00E51C5D">
        <w:rPr>
          <w:rStyle w:val="PenCodeblockBodyChar"/>
          <w:color w:val="auto"/>
        </w:rPr>
        <w:t xml:space="preserve"> </w:t>
      </w:r>
      <w:r w:rsidRPr="00E51C5D">
        <w:rPr>
          <w:color w:val="auto"/>
        </w:rPr>
        <w:t>orders within each</w:t>
      </w:r>
      <w:r w:rsidRPr="00E51C5D">
        <w:rPr>
          <w:rStyle w:val="PenCodeblockBodyChar"/>
          <w:color w:val="auto"/>
        </w:rPr>
        <w:t xml:space="preserve"> </w:t>
      </w:r>
      <w:proofErr w:type="spellStart"/>
      <w:r w:rsidRPr="00E51C5D">
        <w:rPr>
          <w:rStyle w:val="PenCodeblockBodyChar"/>
          <w:color w:val="auto"/>
        </w:rPr>
        <w:t>profit_range</w:t>
      </w:r>
      <w:proofErr w:type="spellEnd"/>
      <w:r w:rsidRPr="00E51C5D">
        <w:rPr>
          <w:color w:val="auto"/>
          <w:lang w:val="en-GB"/>
        </w:rPr>
        <w:t>.  This query will be used to populate the summary metrics at the top of the report page</w:t>
      </w:r>
      <w:r w:rsidRPr="00D80E29">
        <w:rPr>
          <w:color w:val="auto"/>
          <w:lang w:val="en-GB"/>
        </w:rPr>
        <w:t>.</w:t>
      </w:r>
    </w:p>
    <w:p w:rsidR="000B093E" w:rsidRDefault="000B093E" w:rsidP="00E0225C">
      <w:pPr>
        <w:pStyle w:val="PenNumbered"/>
        <w:numPr>
          <w:ilvl w:val="0"/>
          <w:numId w:val="23"/>
        </w:numPr>
        <w:ind w:left="450" w:hanging="450"/>
        <w:rPr>
          <w:lang w:val="en-GB"/>
        </w:rPr>
      </w:pPr>
      <w:r w:rsidRPr="00E51C5D">
        <w:rPr>
          <w:lang w:val="en-GB"/>
        </w:rPr>
        <w:t xml:space="preserve">While in the </w:t>
      </w:r>
      <w:proofErr w:type="spellStart"/>
      <w:r w:rsidRPr="008A2699">
        <w:rPr>
          <w:rStyle w:val="PenScreenTextChar"/>
        </w:rPr>
        <w:t>MonogDB</w:t>
      </w:r>
      <w:proofErr w:type="spellEnd"/>
      <w:r w:rsidRPr="008A2699">
        <w:rPr>
          <w:rStyle w:val="PenScreenTextChar"/>
        </w:rPr>
        <w:t xml:space="preserve"> Data Source</w:t>
      </w:r>
      <w:r w:rsidRPr="00E51C5D">
        <w:rPr>
          <w:lang w:val="en-GB"/>
        </w:rPr>
        <w:t xml:space="preserve"> dialog box, click the green circle with a plus symbol to add a new query.</w:t>
      </w:r>
    </w:p>
    <w:p w:rsidR="00E51C5D" w:rsidRPr="00E51C5D" w:rsidRDefault="00E51C5D" w:rsidP="00E51C5D">
      <w:pPr>
        <w:pStyle w:val="PenNumbered"/>
        <w:numPr>
          <w:ilvl w:val="0"/>
          <w:numId w:val="0"/>
        </w:numPr>
        <w:ind w:left="450"/>
        <w:rPr>
          <w:lang w:val="en-GB"/>
        </w:rPr>
      </w:pPr>
      <w:r>
        <w:rPr>
          <w:noProof/>
        </w:rPr>
        <w:drawing>
          <wp:inline distT="0" distB="0" distL="0" distR="0" wp14:anchorId="64C69522" wp14:editId="31541C55">
            <wp:extent cx="1524000" cy="309756"/>
            <wp:effectExtent l="19050" t="19050" r="1905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48542" cy="314744"/>
                    </a:xfrm>
                    <a:prstGeom prst="rect">
                      <a:avLst/>
                    </a:prstGeom>
                    <a:ln>
                      <a:solidFill>
                        <a:schemeClr val="accent1"/>
                      </a:solidFill>
                    </a:ln>
                  </pic:spPr>
                </pic:pic>
              </a:graphicData>
            </a:graphic>
          </wp:inline>
        </w:drawing>
      </w:r>
    </w:p>
    <w:p w:rsidR="000B093E" w:rsidRPr="00655B77" w:rsidRDefault="000B093E" w:rsidP="002D1F84">
      <w:pPr>
        <w:pStyle w:val="PenNumbered"/>
        <w:ind w:left="450" w:hanging="450"/>
        <w:rPr>
          <w:lang w:val="en-GB"/>
        </w:rPr>
      </w:pPr>
      <w:r w:rsidRPr="00655B77">
        <w:rPr>
          <w:lang w:val="en-GB"/>
        </w:rPr>
        <w:t xml:space="preserve">Rename </w:t>
      </w:r>
      <w:r w:rsidRPr="008A2699">
        <w:rPr>
          <w:rStyle w:val="PenCodeblockBodyChar"/>
        </w:rPr>
        <w:t>Query 2</w:t>
      </w:r>
      <w:r w:rsidRPr="00655B77">
        <w:rPr>
          <w:lang w:val="en-GB"/>
        </w:rPr>
        <w:t xml:space="preserve"> to </w:t>
      </w:r>
      <w:proofErr w:type="spellStart"/>
      <w:r w:rsidRPr="008A2699">
        <w:rPr>
          <w:rStyle w:val="PenCodeblockBodyChar"/>
        </w:rPr>
        <w:t>pos_pie_chart</w:t>
      </w:r>
      <w:proofErr w:type="spellEnd"/>
      <w:r w:rsidRPr="00655B77">
        <w:rPr>
          <w:lang w:val="en-GB"/>
        </w:rPr>
        <w:t xml:space="preserve">. </w:t>
      </w:r>
    </w:p>
    <w:p w:rsidR="000B093E" w:rsidRPr="00655B77" w:rsidRDefault="000B093E" w:rsidP="002D1F84">
      <w:pPr>
        <w:pStyle w:val="PenNumbered"/>
        <w:ind w:left="450" w:hanging="450"/>
        <w:rPr>
          <w:lang w:val="en-GB"/>
        </w:rPr>
      </w:pPr>
      <w:r w:rsidRPr="00655B77">
        <w:rPr>
          <w:lang w:val="en-GB"/>
        </w:rPr>
        <w:t xml:space="preserve">Complete the four data source tabs starting with the </w:t>
      </w:r>
      <w:r w:rsidRPr="005D7665">
        <w:rPr>
          <w:rStyle w:val="PenScreenTextChar"/>
        </w:rPr>
        <w:t>Configure connection</w:t>
      </w:r>
      <w:r w:rsidRPr="00655B77">
        <w:rPr>
          <w:lang w:val="en-GB"/>
        </w:rPr>
        <w:t xml:space="preserve"> tab.  Type </w:t>
      </w:r>
      <w:r w:rsidRPr="005D7665">
        <w:rPr>
          <w:rStyle w:val="PenCodeblockBodyChar"/>
        </w:rPr>
        <w:t>localhost</w:t>
      </w:r>
      <w:r w:rsidRPr="00655B77">
        <w:rPr>
          <w:lang w:val="en-GB"/>
        </w:rPr>
        <w:t xml:space="preserve"> for </w:t>
      </w:r>
      <w:r w:rsidRPr="005D7665">
        <w:rPr>
          <w:rStyle w:val="PenScreenTextChar"/>
        </w:rPr>
        <w:t>Host name</w:t>
      </w:r>
      <w:r w:rsidRPr="00655B77">
        <w:rPr>
          <w:lang w:val="en-GB"/>
        </w:rPr>
        <w:t xml:space="preserve"> and </w:t>
      </w:r>
      <w:r w:rsidRPr="005D7665">
        <w:rPr>
          <w:rStyle w:val="PenCodeblockBodyChar"/>
        </w:rPr>
        <w:t>27017</w:t>
      </w:r>
      <w:r w:rsidRPr="00655B77">
        <w:rPr>
          <w:lang w:val="en-GB"/>
        </w:rPr>
        <w:t xml:space="preserve"> for </w:t>
      </w:r>
      <w:r w:rsidRPr="005D7665">
        <w:rPr>
          <w:rStyle w:val="PenScreenTextChar"/>
        </w:rPr>
        <w:t>Port</w:t>
      </w:r>
      <w:r w:rsidRPr="00655B77">
        <w:rPr>
          <w:lang w:val="en-GB"/>
        </w:rPr>
        <w:t>.</w:t>
      </w:r>
    </w:p>
    <w:p w:rsidR="000B093E" w:rsidRPr="00655B77" w:rsidRDefault="000B093E" w:rsidP="002D1F84">
      <w:pPr>
        <w:pStyle w:val="PenNumbered"/>
        <w:ind w:left="450" w:hanging="450"/>
        <w:rPr>
          <w:lang w:val="en-GB"/>
        </w:rPr>
      </w:pPr>
      <w:r w:rsidRPr="00655B77">
        <w:rPr>
          <w:lang w:val="en-GB"/>
        </w:rPr>
        <w:t xml:space="preserve">On the </w:t>
      </w:r>
      <w:r w:rsidRPr="005D7665">
        <w:rPr>
          <w:rStyle w:val="PenScreenTextChar"/>
        </w:rPr>
        <w:t>Input Options</w:t>
      </w:r>
      <w:r w:rsidRPr="00655B77">
        <w:rPr>
          <w:lang w:val="en-GB"/>
        </w:rPr>
        <w:t xml:space="preserve"> tab, click </w:t>
      </w:r>
      <w:r w:rsidRPr="005D7665">
        <w:rPr>
          <w:rStyle w:val="PenScreenTextChar"/>
        </w:rPr>
        <w:t>Get DBs</w:t>
      </w:r>
      <w:r w:rsidRPr="00655B77">
        <w:rPr>
          <w:lang w:val="en-GB"/>
        </w:rPr>
        <w:t xml:space="preserve"> and select </w:t>
      </w:r>
      <w:r w:rsidR="00E51C5D">
        <w:rPr>
          <w:rStyle w:val="PenCodeblockBodyChar"/>
        </w:rPr>
        <w:t>customer</w:t>
      </w:r>
      <w:r w:rsidRPr="005D7665">
        <w:rPr>
          <w:rStyle w:val="PenCodeblockBodyChar"/>
        </w:rPr>
        <w:t>360</w:t>
      </w:r>
      <w:r w:rsidRPr="00655B77">
        <w:rPr>
          <w:lang w:val="en-GB"/>
        </w:rPr>
        <w:t xml:space="preserve"> from the list of databases.</w:t>
      </w:r>
    </w:p>
    <w:p w:rsidR="000B093E" w:rsidRPr="00655B77" w:rsidRDefault="000B093E" w:rsidP="002D1F84">
      <w:pPr>
        <w:pStyle w:val="PenNumbered"/>
        <w:ind w:left="450" w:hanging="450"/>
        <w:rPr>
          <w:lang w:val="en-GB"/>
        </w:rPr>
      </w:pPr>
      <w:r w:rsidRPr="00655B77">
        <w:rPr>
          <w:lang w:val="en-GB"/>
        </w:rPr>
        <w:t xml:space="preserve">Click </w:t>
      </w:r>
      <w:r w:rsidRPr="005D7665">
        <w:rPr>
          <w:rStyle w:val="PenScreenTextChar"/>
        </w:rPr>
        <w:t>Get collections</w:t>
      </w:r>
      <w:r w:rsidRPr="00655B77">
        <w:rPr>
          <w:lang w:val="en-GB"/>
        </w:rPr>
        <w:t xml:space="preserve"> and select </w:t>
      </w:r>
      <w:r w:rsidR="00E51C5D">
        <w:rPr>
          <w:rStyle w:val="PenCodeblockBodyChar"/>
        </w:rPr>
        <w:t>customer</w:t>
      </w:r>
      <w:r w:rsidRPr="005D7665">
        <w:rPr>
          <w:rStyle w:val="PenCodeblockBodyChar"/>
        </w:rPr>
        <w:t>360</w:t>
      </w:r>
      <w:r w:rsidRPr="00655B77">
        <w:rPr>
          <w:lang w:val="en-GB"/>
        </w:rPr>
        <w:t xml:space="preserve"> from the list of collections.</w:t>
      </w:r>
    </w:p>
    <w:p w:rsidR="000B093E" w:rsidRPr="00655B77" w:rsidRDefault="000B093E" w:rsidP="002D1F84">
      <w:pPr>
        <w:pStyle w:val="PenNumbered"/>
        <w:ind w:left="450" w:hanging="450"/>
        <w:rPr>
          <w:lang w:val="en-GB"/>
        </w:rPr>
      </w:pPr>
      <w:r w:rsidRPr="00655B77">
        <w:rPr>
          <w:lang w:val="en-GB"/>
        </w:rPr>
        <w:t xml:space="preserve">On the </w:t>
      </w:r>
      <w:r w:rsidRPr="005D7665">
        <w:rPr>
          <w:rStyle w:val="PenScreenTextChar"/>
        </w:rPr>
        <w:t>Query</w:t>
      </w:r>
      <w:r w:rsidRPr="00655B77">
        <w:rPr>
          <w:lang w:val="en-GB"/>
        </w:rPr>
        <w:t xml:space="preserve"> tab, type or paste the following query into the </w:t>
      </w:r>
      <w:r w:rsidRPr="005D7665">
        <w:rPr>
          <w:rStyle w:val="PenScreenTextChar"/>
        </w:rPr>
        <w:t>Query expression</w:t>
      </w:r>
      <w:r w:rsidRPr="00655B77">
        <w:rPr>
          <w:b/>
        </w:rPr>
        <w:t xml:space="preserve"> </w:t>
      </w:r>
      <w:r w:rsidRPr="00655B77">
        <w:rPr>
          <w:lang w:val="en-GB"/>
        </w:rPr>
        <w:t>input box.  This query is located in the code files provided so that you can copy and paste the code.</w:t>
      </w:r>
    </w:p>
    <w:p w:rsidR="000B093E" w:rsidRPr="00655B77" w:rsidRDefault="000B093E" w:rsidP="000B093E">
      <w:pPr>
        <w:pStyle w:val="PenNoteSubNumbered"/>
        <w:spacing w:after="0"/>
      </w:pPr>
      <w:proofErr w:type="gramStart"/>
      <w:r w:rsidRPr="00655B77">
        <w:t>{ $</w:t>
      </w:r>
      <w:proofErr w:type="gramEnd"/>
      <w:r w:rsidRPr="00655B77">
        <w:t>unwind : "$</w:t>
      </w:r>
      <w:proofErr w:type="spellStart"/>
      <w:r w:rsidRPr="00655B77">
        <w:t>pos_data</w:t>
      </w:r>
      <w:proofErr w:type="spellEnd"/>
      <w:r w:rsidRPr="00655B77">
        <w:t>" },</w:t>
      </w:r>
    </w:p>
    <w:p w:rsidR="000B093E" w:rsidRPr="00655B77" w:rsidRDefault="000B093E" w:rsidP="000B093E">
      <w:pPr>
        <w:pStyle w:val="PenNoteSubNumbered"/>
        <w:spacing w:after="0"/>
      </w:pPr>
      <w:r w:rsidRPr="00655B77">
        <w:t>{ $group : { _id : "$</w:t>
      </w:r>
      <w:proofErr w:type="spellStart"/>
      <w:r w:rsidRPr="00655B77">
        <w:t>pos_data.profit_range</w:t>
      </w:r>
      <w:proofErr w:type="spellEnd"/>
      <w:r w:rsidRPr="00655B77">
        <w:t>", count : { $sum : 1 } } },</w:t>
      </w:r>
    </w:p>
    <w:p w:rsidR="000B093E" w:rsidRPr="00655B77" w:rsidRDefault="000B093E" w:rsidP="000B093E">
      <w:pPr>
        <w:pStyle w:val="PenNoteSubNumbered"/>
        <w:spacing w:after="0"/>
        <w:rPr>
          <w:lang w:val="en-GB"/>
        </w:rPr>
      </w:pPr>
      <w:r w:rsidRPr="00655B77">
        <w:t>{$</w:t>
      </w:r>
      <w:proofErr w:type="gramStart"/>
      <w:r w:rsidRPr="00655B77">
        <w:t>sort:</w:t>
      </w:r>
      <w:proofErr w:type="gramEnd"/>
      <w:r w:rsidRPr="00655B77">
        <w:t>{count: -1}}</w:t>
      </w:r>
    </w:p>
    <w:p w:rsidR="000B093E" w:rsidRPr="00655B77" w:rsidRDefault="000B093E" w:rsidP="002D1F84">
      <w:pPr>
        <w:pStyle w:val="PenNumbered"/>
        <w:ind w:left="450" w:hanging="450"/>
        <w:rPr>
          <w:lang w:val="en-GB"/>
        </w:rPr>
      </w:pPr>
      <w:r w:rsidRPr="00655B77">
        <w:rPr>
          <w:i/>
        </w:rPr>
        <w:t>Be sure</w:t>
      </w:r>
      <w:r w:rsidRPr="00655B77">
        <w:rPr>
          <w:lang w:val="en-GB"/>
        </w:rPr>
        <w:t xml:space="preserve"> and check </w:t>
      </w:r>
      <w:r w:rsidRPr="005D7665">
        <w:rPr>
          <w:rStyle w:val="PenScreenTextChar"/>
        </w:rPr>
        <w:t>Query is aggregation pipeline</w:t>
      </w:r>
      <w:r w:rsidRPr="00655B77">
        <w:rPr>
          <w:lang w:val="en-GB"/>
        </w:rPr>
        <w:t>.</w:t>
      </w:r>
    </w:p>
    <w:p w:rsidR="000B093E" w:rsidRPr="00655B77" w:rsidRDefault="000B093E" w:rsidP="002D1F84">
      <w:pPr>
        <w:pStyle w:val="PenNumbered"/>
        <w:ind w:left="450" w:hanging="450"/>
        <w:rPr>
          <w:lang w:val="en-GB"/>
        </w:rPr>
      </w:pPr>
      <w:r w:rsidRPr="00655B77">
        <w:rPr>
          <w:lang w:val="en-GB"/>
        </w:rPr>
        <w:t xml:space="preserve">On the </w:t>
      </w:r>
      <w:r w:rsidRPr="005D7665">
        <w:rPr>
          <w:rStyle w:val="PenScreenTextChar"/>
        </w:rPr>
        <w:t>Fields</w:t>
      </w:r>
      <w:r w:rsidRPr="00655B77">
        <w:rPr>
          <w:lang w:val="en-GB"/>
        </w:rPr>
        <w:t xml:space="preserve"> tab, click Get fields.  Pentaho will scan the </w:t>
      </w:r>
      <w:r w:rsidR="00E51C5D">
        <w:rPr>
          <w:rStyle w:val="PenCodeblockBodyChar"/>
        </w:rPr>
        <w:t>customer</w:t>
      </w:r>
      <w:r w:rsidRPr="005D7665">
        <w:rPr>
          <w:rStyle w:val="PenCodeblockBodyChar"/>
        </w:rPr>
        <w:t>360</w:t>
      </w:r>
      <w:r w:rsidRPr="00655B77">
        <w:rPr>
          <w:lang w:val="en-GB"/>
        </w:rPr>
        <w:t xml:space="preserve"> collection to detect the collection schema and parse the available document fields.</w:t>
      </w:r>
    </w:p>
    <w:p w:rsidR="000B093E" w:rsidRPr="00655B77" w:rsidRDefault="00E51C5D" w:rsidP="002D1F84">
      <w:pPr>
        <w:pStyle w:val="PenNumbered"/>
        <w:ind w:left="450" w:hanging="450"/>
        <w:rPr>
          <w:lang w:val="en-GB"/>
        </w:rPr>
      </w:pPr>
      <w:r>
        <w:rPr>
          <w:lang w:val="en-GB"/>
        </w:rPr>
        <w:t>In the Name column, r</w:t>
      </w:r>
      <w:r w:rsidR="000B093E" w:rsidRPr="00655B77">
        <w:rPr>
          <w:lang w:val="en-GB"/>
        </w:rPr>
        <w:t xml:space="preserve">ename </w:t>
      </w:r>
      <w:r w:rsidR="000B093E" w:rsidRPr="005D7665">
        <w:rPr>
          <w:rStyle w:val="PenCodeblockBodyChar"/>
        </w:rPr>
        <w:t>_id</w:t>
      </w:r>
      <w:r w:rsidR="000B093E" w:rsidRPr="00655B77">
        <w:rPr>
          <w:lang w:val="en-GB"/>
        </w:rPr>
        <w:t xml:space="preserve"> field to </w:t>
      </w:r>
      <w:proofErr w:type="spellStart"/>
      <w:r w:rsidR="000B093E" w:rsidRPr="005D7665">
        <w:rPr>
          <w:rStyle w:val="PenCodeblockBodyChar"/>
        </w:rPr>
        <w:t>profit_range</w:t>
      </w:r>
      <w:proofErr w:type="spellEnd"/>
      <w:r w:rsidR="000B093E" w:rsidRPr="00655B77">
        <w:rPr>
          <w:lang w:val="en-GB"/>
        </w:rPr>
        <w:t>.</w:t>
      </w:r>
    </w:p>
    <w:p w:rsidR="000B093E" w:rsidRPr="00655B77" w:rsidRDefault="000B093E" w:rsidP="002D1F84">
      <w:pPr>
        <w:pStyle w:val="PenNumbered"/>
        <w:ind w:left="450" w:hanging="450"/>
        <w:rPr>
          <w:lang w:val="en-GB"/>
        </w:rPr>
      </w:pPr>
      <w:r w:rsidRPr="00655B77">
        <w:rPr>
          <w:lang w:val="en-GB"/>
        </w:rPr>
        <w:t xml:space="preserve">Click the </w:t>
      </w:r>
      <w:r w:rsidRPr="005D7665">
        <w:rPr>
          <w:rStyle w:val="PenScreenTextChar"/>
        </w:rPr>
        <w:t>Preview</w:t>
      </w:r>
      <w:r w:rsidRPr="00655B77">
        <w:rPr>
          <w:b/>
        </w:rPr>
        <w:t xml:space="preserve"> </w:t>
      </w:r>
      <w:r w:rsidRPr="00655B77">
        <w:rPr>
          <w:lang w:val="en-GB"/>
        </w:rPr>
        <w:t xml:space="preserve">button to run the query and view the results. </w:t>
      </w:r>
    </w:p>
    <w:p w:rsidR="000B093E" w:rsidRDefault="000B093E" w:rsidP="002D1F84">
      <w:pPr>
        <w:pStyle w:val="PenNumbered"/>
        <w:ind w:left="450" w:hanging="450"/>
        <w:rPr>
          <w:lang w:val="en-GB"/>
        </w:rPr>
      </w:pPr>
      <w:r w:rsidRPr="00655B77">
        <w:rPr>
          <w:lang w:val="en-GB"/>
        </w:rPr>
        <w:t xml:space="preserve">Click </w:t>
      </w:r>
      <w:r w:rsidRPr="005D7665">
        <w:rPr>
          <w:rStyle w:val="PenScreenTextChar"/>
        </w:rPr>
        <w:t>OK</w:t>
      </w:r>
      <w:r w:rsidRPr="00655B77">
        <w:rPr>
          <w:lang w:val="en-GB"/>
        </w:rPr>
        <w:t xml:space="preserve"> to return to the workspace.</w:t>
      </w:r>
    </w:p>
    <w:p w:rsidR="000B093E" w:rsidRPr="008A2699" w:rsidRDefault="000B093E" w:rsidP="000B093E">
      <w:pPr>
        <w:pStyle w:val="PenNumbered"/>
        <w:numPr>
          <w:ilvl w:val="0"/>
          <w:numId w:val="0"/>
        </w:numPr>
        <w:rPr>
          <w:lang w:val="en-GB"/>
        </w:rPr>
      </w:pPr>
    </w:p>
    <w:p w:rsidR="000B093E" w:rsidRDefault="000B093E" w:rsidP="000B093E">
      <w:pPr>
        <w:pStyle w:val="PenBody"/>
        <w:tabs>
          <w:tab w:val="left" w:pos="270"/>
        </w:tabs>
        <w:rPr>
          <w:b/>
          <w:lang w:val="en-GB"/>
        </w:rPr>
      </w:pPr>
      <w:r>
        <w:rPr>
          <w:b/>
          <w:lang w:val="en-GB"/>
        </w:rPr>
        <w:t xml:space="preserve">PRD Exercise 3: </w:t>
      </w:r>
      <w:r w:rsidRPr="00655B77">
        <w:rPr>
          <w:b/>
          <w:lang w:val="en-GB"/>
        </w:rPr>
        <w:t>Add web metrics fields as report elements</w:t>
      </w:r>
    </w:p>
    <w:p w:rsidR="000B093E" w:rsidRPr="00D80E29" w:rsidRDefault="000B093E" w:rsidP="000B093E">
      <w:pPr>
        <w:pStyle w:val="PenBody"/>
        <w:rPr>
          <w:lang w:val="en-GB"/>
        </w:rPr>
      </w:pPr>
      <w:r>
        <w:rPr>
          <w:lang w:val="en-GB"/>
        </w:rPr>
        <w:lastRenderedPageBreak/>
        <w:t>In this exercise you</w:t>
      </w:r>
      <w:r w:rsidRPr="004249B3">
        <w:rPr>
          <w:lang w:val="en-GB"/>
        </w:rPr>
        <w:t xml:space="preserve"> </w:t>
      </w:r>
      <w:r>
        <w:rPr>
          <w:lang w:val="en-GB"/>
        </w:rPr>
        <w:t xml:space="preserve">add the newly created query elements to the report by dragging them from the </w:t>
      </w:r>
      <w:r w:rsidRPr="00D80E29">
        <w:rPr>
          <w:rStyle w:val="PenScreenTextChar"/>
        </w:rPr>
        <w:t>Data</w:t>
      </w:r>
      <w:r>
        <w:rPr>
          <w:lang w:val="en-GB"/>
        </w:rPr>
        <w:t xml:space="preserve"> tab to the report canvas and configuring the alignment and font.</w:t>
      </w:r>
    </w:p>
    <w:p w:rsidR="00E51C5D" w:rsidRDefault="000B093E" w:rsidP="00E0225C">
      <w:pPr>
        <w:pStyle w:val="PenNumbered"/>
        <w:numPr>
          <w:ilvl w:val="0"/>
          <w:numId w:val="22"/>
        </w:numPr>
        <w:ind w:left="450" w:hanging="450"/>
        <w:rPr>
          <w:lang w:val="en-GB"/>
        </w:rPr>
      </w:pPr>
      <w:r w:rsidRPr="002D1F84">
        <w:rPr>
          <w:lang w:val="en-GB"/>
        </w:rPr>
        <w:t xml:space="preserve">On the </w:t>
      </w:r>
      <w:r w:rsidRPr="005D7665">
        <w:rPr>
          <w:rStyle w:val="PenScreenTextChar"/>
        </w:rPr>
        <w:t>Data</w:t>
      </w:r>
      <w:r w:rsidRPr="002D1F84">
        <w:rPr>
          <w:lang w:val="en-GB"/>
        </w:rPr>
        <w:t xml:space="preserve"> tab, </w:t>
      </w:r>
      <w:r w:rsidR="00E51C5D">
        <w:rPr>
          <w:lang w:val="en-GB"/>
        </w:rPr>
        <w:t>right-</w:t>
      </w:r>
      <w:r w:rsidRPr="002D1F84">
        <w:rPr>
          <w:lang w:val="en-GB"/>
        </w:rPr>
        <w:t>click</w:t>
      </w:r>
      <w:r w:rsidR="00E51C5D">
        <w:rPr>
          <w:lang w:val="en-GB"/>
        </w:rPr>
        <w:t xml:space="preserve"> the </w:t>
      </w:r>
      <w:proofErr w:type="spellStart"/>
      <w:r w:rsidR="00E51C5D" w:rsidRPr="00E51C5D">
        <w:rPr>
          <w:rStyle w:val="PenCodeLine"/>
        </w:rPr>
        <w:t>web_metrics_summary</w:t>
      </w:r>
      <w:proofErr w:type="spellEnd"/>
      <w:r w:rsidR="00E51C5D">
        <w:rPr>
          <w:lang w:val="en-GB"/>
        </w:rPr>
        <w:t xml:space="preserve"> query and choose </w:t>
      </w:r>
      <w:r w:rsidR="00E51C5D" w:rsidRPr="00E51C5D">
        <w:rPr>
          <w:rStyle w:val="PenScreenTextChar"/>
        </w:rPr>
        <w:t>Select Query</w:t>
      </w:r>
      <w:r w:rsidR="00E51C5D">
        <w:rPr>
          <w:lang w:val="en-GB"/>
        </w:rPr>
        <w:t xml:space="preserve"> to display the query fields.</w:t>
      </w:r>
    </w:p>
    <w:p w:rsidR="000B093E" w:rsidRPr="002D1F84" w:rsidRDefault="00E51C5D" w:rsidP="00E0225C">
      <w:pPr>
        <w:pStyle w:val="PenNumbered"/>
        <w:numPr>
          <w:ilvl w:val="0"/>
          <w:numId w:val="22"/>
        </w:numPr>
        <w:ind w:left="450" w:hanging="450"/>
        <w:rPr>
          <w:lang w:val="en-GB"/>
        </w:rPr>
      </w:pPr>
      <w:r>
        <w:rPr>
          <w:lang w:val="en-GB"/>
        </w:rPr>
        <w:t>Click</w:t>
      </w:r>
      <w:r w:rsidR="000B093E" w:rsidRPr="002D1F84">
        <w:rPr>
          <w:lang w:val="en-GB"/>
        </w:rPr>
        <w:t xml:space="preserve"> the </w:t>
      </w:r>
      <w:r w:rsidR="000B093E" w:rsidRPr="005D7665">
        <w:rPr>
          <w:rStyle w:val="PenCodeblockBodyChar"/>
        </w:rPr>
        <w:t>Visits</w:t>
      </w:r>
      <w:r w:rsidR="000B093E" w:rsidRPr="002D1F84">
        <w:rPr>
          <w:lang w:val="en-GB"/>
        </w:rPr>
        <w:t xml:space="preserve"> </w:t>
      </w:r>
      <w:r>
        <w:rPr>
          <w:lang w:val="en-GB"/>
        </w:rPr>
        <w:t>query element</w:t>
      </w:r>
      <w:r w:rsidR="000B093E" w:rsidRPr="002D1F84">
        <w:rPr>
          <w:lang w:val="en-GB"/>
        </w:rPr>
        <w:t xml:space="preserve"> from </w:t>
      </w:r>
      <w:proofErr w:type="spellStart"/>
      <w:r w:rsidR="000B093E" w:rsidRPr="005D7665">
        <w:rPr>
          <w:rStyle w:val="PenCodeblockBodyChar"/>
        </w:rPr>
        <w:t>web_metrics_summary</w:t>
      </w:r>
      <w:proofErr w:type="spellEnd"/>
      <w:r w:rsidR="000B093E" w:rsidRPr="002D1F84">
        <w:rPr>
          <w:lang w:val="en-GB"/>
        </w:rPr>
        <w:t xml:space="preserve"> query and drag it underneath the </w:t>
      </w:r>
      <w:r w:rsidR="000B093E" w:rsidRPr="005D7665">
        <w:rPr>
          <w:rStyle w:val="PenCodeblockBodyChar"/>
        </w:rPr>
        <w:t>Web Visits</w:t>
      </w:r>
      <w:r w:rsidR="000B093E" w:rsidRPr="002D1F84">
        <w:rPr>
          <w:lang w:val="en-GB"/>
        </w:rPr>
        <w:t xml:space="preserve"> label on the </w:t>
      </w:r>
      <w:r w:rsidR="000B093E" w:rsidRPr="005D7665">
        <w:rPr>
          <w:rStyle w:val="PenScreenTextChar"/>
        </w:rPr>
        <w:t>Details</w:t>
      </w:r>
      <w:r w:rsidR="000B093E" w:rsidRPr="002D1F84">
        <w:rPr>
          <w:lang w:val="en-GB"/>
        </w:rPr>
        <w:t xml:space="preserve"> band.</w:t>
      </w:r>
    </w:p>
    <w:p w:rsidR="000B093E" w:rsidRPr="00655B77" w:rsidRDefault="000B093E" w:rsidP="002D1F84">
      <w:pPr>
        <w:pStyle w:val="PenNumbered"/>
        <w:ind w:left="450" w:hanging="450"/>
        <w:rPr>
          <w:lang w:val="en-GB"/>
        </w:rPr>
      </w:pPr>
      <w:r w:rsidRPr="00655B77">
        <w:rPr>
          <w:lang w:val="en-GB"/>
        </w:rPr>
        <w:t xml:space="preserve">Click the </w:t>
      </w:r>
      <w:r w:rsidRPr="005D7665">
        <w:rPr>
          <w:rStyle w:val="PenCodeblockBodyChar"/>
        </w:rPr>
        <w:t>Responses</w:t>
      </w:r>
      <w:r w:rsidRPr="00655B77">
        <w:rPr>
          <w:lang w:val="en-GB"/>
        </w:rPr>
        <w:t xml:space="preserve"> query element from the </w:t>
      </w:r>
      <w:proofErr w:type="spellStart"/>
      <w:r w:rsidRPr="005D7665">
        <w:rPr>
          <w:rStyle w:val="PenCodeblockBodyChar"/>
        </w:rPr>
        <w:t>web_metrics_summary</w:t>
      </w:r>
      <w:proofErr w:type="spellEnd"/>
      <w:r w:rsidRPr="00655B77">
        <w:rPr>
          <w:lang w:val="en-GB"/>
        </w:rPr>
        <w:t xml:space="preserve"> query and drag it underneath the </w:t>
      </w:r>
      <w:r w:rsidRPr="005D7665">
        <w:rPr>
          <w:rStyle w:val="PenCodeblockBodyChar"/>
        </w:rPr>
        <w:t>Responses</w:t>
      </w:r>
      <w:r w:rsidRPr="00655B77">
        <w:rPr>
          <w:lang w:val="en-GB"/>
        </w:rPr>
        <w:t xml:space="preserve"> label on the </w:t>
      </w:r>
      <w:r w:rsidRPr="005D7665">
        <w:rPr>
          <w:rStyle w:val="PenScreenTextChar"/>
        </w:rPr>
        <w:t>Details</w:t>
      </w:r>
      <w:r w:rsidRPr="00655B77">
        <w:rPr>
          <w:lang w:val="en-GB"/>
        </w:rPr>
        <w:t xml:space="preserve"> band.</w:t>
      </w:r>
    </w:p>
    <w:p w:rsidR="000B093E" w:rsidRPr="00655B77" w:rsidRDefault="000B093E" w:rsidP="002D1F84">
      <w:pPr>
        <w:pStyle w:val="PenNumbered"/>
        <w:ind w:left="450" w:hanging="450"/>
        <w:rPr>
          <w:lang w:val="en-GB"/>
        </w:rPr>
      </w:pPr>
      <w:r w:rsidRPr="00655B77">
        <w:rPr>
          <w:lang w:val="en-GB"/>
        </w:rPr>
        <w:t xml:space="preserve">Click the </w:t>
      </w:r>
      <w:r w:rsidRPr="005D7665">
        <w:rPr>
          <w:rStyle w:val="PenCodeblockBodyChar"/>
        </w:rPr>
        <w:t>Purchases</w:t>
      </w:r>
      <w:r w:rsidRPr="00655B77">
        <w:rPr>
          <w:lang w:val="en-GB"/>
        </w:rPr>
        <w:t xml:space="preserve"> query element from the </w:t>
      </w:r>
      <w:proofErr w:type="spellStart"/>
      <w:r w:rsidRPr="005D7665">
        <w:rPr>
          <w:rStyle w:val="PenCodeblockBodyChar"/>
        </w:rPr>
        <w:t>metrics_summary_query</w:t>
      </w:r>
      <w:proofErr w:type="spellEnd"/>
      <w:r w:rsidRPr="00655B77">
        <w:rPr>
          <w:lang w:val="en-GB"/>
        </w:rPr>
        <w:t xml:space="preserve"> and drag it underneath the </w:t>
      </w:r>
      <w:r w:rsidRPr="005D7665">
        <w:rPr>
          <w:rStyle w:val="PenCodeblockBodyChar"/>
        </w:rPr>
        <w:t>Purchases</w:t>
      </w:r>
      <w:r w:rsidRPr="00655B77">
        <w:rPr>
          <w:lang w:val="en-GB"/>
        </w:rPr>
        <w:t xml:space="preserve"> label on the </w:t>
      </w:r>
      <w:r w:rsidRPr="005D7665">
        <w:rPr>
          <w:rStyle w:val="PenScreenTextChar"/>
        </w:rPr>
        <w:t>Details</w:t>
      </w:r>
      <w:r w:rsidRPr="00655B77">
        <w:rPr>
          <w:lang w:val="en-GB"/>
        </w:rPr>
        <w:t xml:space="preserve"> band.</w:t>
      </w:r>
    </w:p>
    <w:p w:rsidR="000B093E" w:rsidRPr="00655B77" w:rsidRDefault="000B093E" w:rsidP="002D1F84">
      <w:pPr>
        <w:pStyle w:val="PenNumbered"/>
        <w:ind w:left="450" w:hanging="450"/>
        <w:rPr>
          <w:lang w:val="en-GB"/>
        </w:rPr>
      </w:pPr>
      <w:r w:rsidRPr="00655B77">
        <w:rPr>
          <w:lang w:val="en-GB"/>
        </w:rPr>
        <w:t>Shift-click all three new number fields</w:t>
      </w:r>
      <w:r w:rsidR="00E51C5D">
        <w:rPr>
          <w:lang w:val="en-GB"/>
        </w:rPr>
        <w:t xml:space="preserve"> in the canvas area</w:t>
      </w:r>
      <w:r w:rsidRPr="00655B77">
        <w:rPr>
          <w:lang w:val="en-GB"/>
        </w:rPr>
        <w:t xml:space="preserve"> to select them together for editing.</w:t>
      </w:r>
    </w:p>
    <w:p w:rsidR="000B093E" w:rsidRPr="00655B77" w:rsidRDefault="000B093E" w:rsidP="002D1F84">
      <w:pPr>
        <w:pStyle w:val="PenNumbered"/>
        <w:ind w:left="450" w:hanging="450"/>
        <w:rPr>
          <w:lang w:val="en-GB"/>
        </w:rPr>
      </w:pPr>
      <w:r w:rsidRPr="00655B77">
        <w:rPr>
          <w:lang w:val="en-GB"/>
        </w:rPr>
        <w:t xml:space="preserve">With all three number-fields highlighted, right-click one of the highlighted fields and select </w:t>
      </w:r>
      <w:r w:rsidRPr="005D7665">
        <w:rPr>
          <w:rStyle w:val="PenScreenTextChar"/>
        </w:rPr>
        <w:t>Alignment</w:t>
      </w:r>
      <w:r w:rsidRPr="005D7665">
        <w:rPr>
          <w:rStyle w:val="PenScreenTextChar"/>
          <w:lang w:val="en-GB"/>
        </w:rPr>
        <w:t xml:space="preserve"> </w:t>
      </w:r>
      <w:r w:rsidRPr="00655B77">
        <w:rPr>
          <w:lang w:val="en-GB"/>
        </w:rPr>
        <w:sym w:font="Wingdings" w:char="F0E0"/>
      </w:r>
      <w:r w:rsidRPr="00655B77">
        <w:rPr>
          <w:lang w:val="en-GB"/>
        </w:rPr>
        <w:t xml:space="preserve"> </w:t>
      </w:r>
      <w:r w:rsidRPr="005D7665">
        <w:rPr>
          <w:rStyle w:val="PenScreenTextChar"/>
        </w:rPr>
        <w:t>Top</w:t>
      </w:r>
      <w:r w:rsidRPr="00655B77">
        <w:rPr>
          <w:lang w:val="en-GB"/>
        </w:rPr>
        <w:t>.</w:t>
      </w:r>
    </w:p>
    <w:p w:rsidR="000B093E" w:rsidRPr="00655B77" w:rsidRDefault="000B093E" w:rsidP="002D1F84">
      <w:pPr>
        <w:pStyle w:val="PenNumbered"/>
        <w:ind w:left="450" w:hanging="450"/>
        <w:rPr>
          <w:lang w:val="en-GB"/>
        </w:rPr>
      </w:pPr>
      <w:r w:rsidRPr="00655B77">
        <w:rPr>
          <w:lang w:val="en-GB"/>
        </w:rPr>
        <w:t xml:space="preserve">With all three number-fields still highlighted, click the </w:t>
      </w:r>
      <w:r w:rsidRPr="005D7665">
        <w:rPr>
          <w:rStyle w:val="PenScreenTextChar"/>
        </w:rPr>
        <w:t>Structure</w:t>
      </w:r>
      <w:r w:rsidRPr="00655B77">
        <w:rPr>
          <w:lang w:val="en-GB"/>
        </w:rPr>
        <w:t xml:space="preserve"> tab</w:t>
      </w:r>
      <w:r w:rsidR="000673E8">
        <w:rPr>
          <w:lang w:val="en-GB"/>
        </w:rPr>
        <w:t>,</w:t>
      </w:r>
      <w:r w:rsidRPr="00655B77">
        <w:rPr>
          <w:lang w:val="en-GB"/>
        </w:rPr>
        <w:t xml:space="preserve"> </w:t>
      </w:r>
      <w:r w:rsidR="000673E8">
        <w:rPr>
          <w:lang w:val="en-GB"/>
        </w:rPr>
        <w:t xml:space="preserve">on the right side of the screen, </w:t>
      </w:r>
      <w:r w:rsidRPr="00655B77">
        <w:rPr>
          <w:lang w:val="en-GB"/>
        </w:rPr>
        <w:t xml:space="preserve">and locate the </w:t>
      </w:r>
      <w:r w:rsidRPr="005D7665">
        <w:rPr>
          <w:rStyle w:val="PenScreenTextChar"/>
        </w:rPr>
        <w:t>font-size</w:t>
      </w:r>
      <w:r w:rsidRPr="00655B77">
        <w:rPr>
          <w:lang w:val="en-GB"/>
        </w:rPr>
        <w:t xml:space="preserve"> property in the </w:t>
      </w:r>
      <w:r w:rsidRPr="005D7665">
        <w:rPr>
          <w:rStyle w:val="PenScreenTextChar"/>
        </w:rPr>
        <w:t>Style</w:t>
      </w:r>
      <w:r w:rsidRPr="00655B77">
        <w:rPr>
          <w:lang w:val="en-GB"/>
        </w:rPr>
        <w:t xml:space="preserve"> tab below.  </w:t>
      </w:r>
    </w:p>
    <w:p w:rsidR="000B093E" w:rsidRPr="00655B77" w:rsidRDefault="000B093E" w:rsidP="002D1F84">
      <w:pPr>
        <w:pStyle w:val="PenNumbered"/>
        <w:ind w:left="450" w:hanging="450"/>
        <w:rPr>
          <w:lang w:val="en-GB"/>
        </w:rPr>
      </w:pPr>
      <w:r w:rsidRPr="00655B77">
        <w:rPr>
          <w:lang w:val="en-GB"/>
        </w:rPr>
        <w:t xml:space="preserve">Change the </w:t>
      </w:r>
      <w:r w:rsidRPr="005D7665">
        <w:rPr>
          <w:rStyle w:val="PenScreenTextChar"/>
        </w:rPr>
        <w:t>font</w:t>
      </w:r>
      <w:r w:rsidRPr="00655B77">
        <w:rPr>
          <w:lang w:val="en-GB"/>
        </w:rPr>
        <w:t xml:space="preserve"> to </w:t>
      </w:r>
      <w:proofErr w:type="spellStart"/>
      <w:r w:rsidR="00A00CE7" w:rsidRPr="00A00CE7">
        <w:rPr>
          <w:rStyle w:val="PenCodeLine"/>
        </w:rPr>
        <w:t>SansSerif</w:t>
      </w:r>
      <w:proofErr w:type="spellEnd"/>
      <w:r w:rsidRPr="00655B77">
        <w:rPr>
          <w:lang w:val="en-GB"/>
        </w:rPr>
        <w:t xml:space="preserve"> and </w:t>
      </w:r>
      <w:r w:rsidRPr="005D7665">
        <w:rPr>
          <w:rStyle w:val="PenScreenTextChar"/>
        </w:rPr>
        <w:t>font-size</w:t>
      </w:r>
      <w:r w:rsidRPr="00655B77">
        <w:rPr>
          <w:lang w:val="en-GB"/>
        </w:rPr>
        <w:t xml:space="preserve"> to </w:t>
      </w:r>
      <w:r w:rsidRPr="00A00CE7">
        <w:rPr>
          <w:rStyle w:val="PenCodeLine"/>
        </w:rPr>
        <w:t>18</w:t>
      </w:r>
      <w:r w:rsidRPr="00655B77">
        <w:rPr>
          <w:lang w:val="en-GB"/>
        </w:rPr>
        <w:t>.</w:t>
      </w:r>
    </w:p>
    <w:p w:rsidR="00E51C5D" w:rsidRDefault="000B093E" w:rsidP="002D1F84">
      <w:pPr>
        <w:pStyle w:val="PenNumbered"/>
        <w:ind w:left="450" w:hanging="450"/>
        <w:rPr>
          <w:lang w:val="en-GB"/>
        </w:rPr>
      </w:pPr>
      <w:r w:rsidRPr="00655B77">
        <w:rPr>
          <w:lang w:val="en-GB"/>
        </w:rPr>
        <w:t xml:space="preserve">Click the eye icon on the tab toolbar to preview your report.  </w:t>
      </w:r>
    </w:p>
    <w:p w:rsidR="00E51C5D" w:rsidRDefault="00E51C5D" w:rsidP="00E51C5D">
      <w:pPr>
        <w:pStyle w:val="PenNumbered"/>
        <w:numPr>
          <w:ilvl w:val="0"/>
          <w:numId w:val="0"/>
        </w:numPr>
        <w:ind w:left="450"/>
        <w:rPr>
          <w:lang w:val="en-GB"/>
        </w:rPr>
      </w:pPr>
      <w:r>
        <w:rPr>
          <w:noProof/>
        </w:rPr>
        <w:drawing>
          <wp:inline distT="0" distB="0" distL="0" distR="0" wp14:anchorId="02CFC0B3" wp14:editId="77204201">
            <wp:extent cx="1695450" cy="50482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95450" cy="504825"/>
                    </a:xfrm>
                    <a:prstGeom prst="rect">
                      <a:avLst/>
                    </a:prstGeom>
                    <a:ln>
                      <a:solidFill>
                        <a:schemeClr val="accent1"/>
                      </a:solidFill>
                    </a:ln>
                  </pic:spPr>
                </pic:pic>
              </a:graphicData>
            </a:graphic>
          </wp:inline>
        </w:drawing>
      </w:r>
    </w:p>
    <w:p w:rsidR="000B093E" w:rsidRPr="00655B77" w:rsidRDefault="000B093E" w:rsidP="002D1F84">
      <w:pPr>
        <w:pStyle w:val="PenNumbered"/>
        <w:ind w:left="450" w:hanging="450"/>
        <w:rPr>
          <w:lang w:val="en-GB"/>
        </w:rPr>
      </w:pPr>
      <w:r w:rsidRPr="00655B77">
        <w:rPr>
          <w:lang w:val="en-GB"/>
        </w:rPr>
        <w:t>Your report should match the following screenshot.</w:t>
      </w:r>
    </w:p>
    <w:p w:rsidR="000B093E" w:rsidRPr="00655B77" w:rsidRDefault="000B093E" w:rsidP="00E51C5D">
      <w:pPr>
        <w:pStyle w:val="PenBody"/>
        <w:tabs>
          <w:tab w:val="left" w:pos="270"/>
        </w:tabs>
        <w:ind w:left="540" w:hanging="90"/>
        <w:rPr>
          <w:lang w:val="en-GB"/>
        </w:rPr>
      </w:pPr>
      <w:r w:rsidRPr="00655B77">
        <w:rPr>
          <w:noProof/>
        </w:rPr>
        <w:drawing>
          <wp:inline distT="0" distB="0" distL="0" distR="0" wp14:anchorId="2B911C4C" wp14:editId="78F76ACB">
            <wp:extent cx="2270760" cy="838200"/>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270760" cy="838200"/>
                    </a:xfrm>
                    <a:prstGeom prst="rect">
                      <a:avLst/>
                    </a:prstGeom>
                    <a:ln>
                      <a:solidFill>
                        <a:schemeClr val="accent1"/>
                      </a:solidFill>
                    </a:ln>
                  </pic:spPr>
                </pic:pic>
              </a:graphicData>
            </a:graphic>
          </wp:inline>
        </w:drawing>
      </w:r>
    </w:p>
    <w:p w:rsidR="000B093E" w:rsidRDefault="000B093E" w:rsidP="000B093E">
      <w:pPr>
        <w:pStyle w:val="PenBody"/>
        <w:tabs>
          <w:tab w:val="left" w:pos="270"/>
        </w:tabs>
        <w:rPr>
          <w:b/>
          <w:lang w:val="en-GB"/>
        </w:rPr>
      </w:pPr>
      <w:r>
        <w:rPr>
          <w:b/>
          <w:lang w:val="en-GB"/>
        </w:rPr>
        <w:t xml:space="preserve">PRD Exercise 4: </w:t>
      </w:r>
      <w:r w:rsidRPr="00655B77">
        <w:rPr>
          <w:b/>
          <w:lang w:val="en-GB"/>
        </w:rPr>
        <w:t>Create a pie chart from POS data</w:t>
      </w:r>
    </w:p>
    <w:p w:rsidR="000B093E" w:rsidRPr="00D80E29" w:rsidRDefault="000B093E" w:rsidP="000B093E">
      <w:pPr>
        <w:pStyle w:val="PenBody"/>
        <w:rPr>
          <w:lang w:val="en-GB"/>
        </w:rPr>
      </w:pPr>
      <w:r>
        <w:rPr>
          <w:lang w:val="en-GB"/>
        </w:rPr>
        <w:t>In this exercise you</w:t>
      </w:r>
      <w:r w:rsidRPr="004249B3">
        <w:rPr>
          <w:lang w:val="en-GB"/>
        </w:rPr>
        <w:t xml:space="preserve"> </w:t>
      </w:r>
      <w:r>
        <w:rPr>
          <w:lang w:val="en-GB"/>
        </w:rPr>
        <w:t xml:space="preserve">create a new </w:t>
      </w:r>
      <w:r w:rsidRPr="0087052A">
        <w:rPr>
          <w:rStyle w:val="PenScreenTextChar"/>
        </w:rPr>
        <w:t>Pie Chart</w:t>
      </w:r>
      <w:r>
        <w:rPr>
          <w:lang w:val="en-GB"/>
        </w:rPr>
        <w:t xml:space="preserve"> by adding the new POS query elements to a pie chart element and configuring the </w:t>
      </w:r>
      <w:r w:rsidRPr="0087052A">
        <w:rPr>
          <w:rStyle w:val="PenScreenTextChar"/>
        </w:rPr>
        <w:t xml:space="preserve">Pie </w:t>
      </w:r>
      <w:proofErr w:type="spellStart"/>
      <w:r w:rsidRPr="0087052A">
        <w:rPr>
          <w:rStyle w:val="PenScreenTextChar"/>
        </w:rPr>
        <w:t>DataSet</w:t>
      </w:r>
      <w:proofErr w:type="spellEnd"/>
      <w:r w:rsidRPr="0087052A">
        <w:rPr>
          <w:rStyle w:val="PenScreenTextChar"/>
        </w:rPr>
        <w:t xml:space="preserve"> Collector</w:t>
      </w:r>
      <w:r>
        <w:rPr>
          <w:lang w:val="en-GB"/>
        </w:rPr>
        <w:t xml:space="preserve"> properties.</w:t>
      </w:r>
    </w:p>
    <w:p w:rsidR="000B093E" w:rsidRPr="00E51C5D" w:rsidRDefault="000B093E" w:rsidP="00E0225C">
      <w:pPr>
        <w:pStyle w:val="PenNumbered"/>
        <w:numPr>
          <w:ilvl w:val="0"/>
          <w:numId w:val="24"/>
        </w:numPr>
        <w:ind w:left="450" w:hanging="450"/>
        <w:rPr>
          <w:lang w:val="en-GB"/>
        </w:rPr>
      </w:pPr>
      <w:r w:rsidRPr="00E51C5D">
        <w:rPr>
          <w:lang w:val="en-GB"/>
        </w:rPr>
        <w:t xml:space="preserve">Click the sub-report icon  </w:t>
      </w:r>
      <w:r w:rsidRPr="00655B77">
        <w:rPr>
          <w:noProof/>
        </w:rPr>
        <w:drawing>
          <wp:inline distT="0" distB="0" distL="0" distR="0" wp14:anchorId="46C8F01F" wp14:editId="25B0B133">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90500" cy="190500"/>
                    </a:xfrm>
                    <a:prstGeom prst="rect">
                      <a:avLst/>
                    </a:prstGeom>
                  </pic:spPr>
                </pic:pic>
              </a:graphicData>
            </a:graphic>
          </wp:inline>
        </w:drawing>
      </w:r>
      <w:r w:rsidRPr="00E51C5D">
        <w:rPr>
          <w:lang w:val="en-GB"/>
        </w:rPr>
        <w:t xml:space="preserve"> from the </w:t>
      </w:r>
      <w:r w:rsidRPr="005D7665">
        <w:rPr>
          <w:rStyle w:val="PenScreenTextChar"/>
        </w:rPr>
        <w:t>Palette</w:t>
      </w:r>
      <w:r w:rsidRPr="00E51C5D">
        <w:rPr>
          <w:b/>
        </w:rPr>
        <w:t xml:space="preserve"> </w:t>
      </w:r>
      <w:r w:rsidRPr="00E51C5D">
        <w:rPr>
          <w:lang w:val="en-GB"/>
        </w:rPr>
        <w:t xml:space="preserve">on the left and drag it directly below the </w:t>
      </w:r>
      <w:r w:rsidRPr="00655B77">
        <w:t>Web Visits</w:t>
      </w:r>
      <w:r w:rsidRPr="00E51C5D">
        <w:rPr>
          <w:lang w:val="en-GB"/>
        </w:rPr>
        <w:t xml:space="preserve"> metric on the </w:t>
      </w:r>
      <w:r w:rsidRPr="005D7665">
        <w:rPr>
          <w:rStyle w:val="PenScreenTextChar"/>
        </w:rPr>
        <w:t>Details</w:t>
      </w:r>
      <w:r w:rsidRPr="00E51C5D">
        <w:rPr>
          <w:lang w:val="en-GB"/>
        </w:rPr>
        <w:t xml:space="preserve"> band.</w:t>
      </w:r>
    </w:p>
    <w:p w:rsidR="000B093E" w:rsidRPr="00655B77" w:rsidRDefault="000B093E" w:rsidP="002D1F84">
      <w:pPr>
        <w:pStyle w:val="PenNumbered"/>
        <w:ind w:left="450" w:hanging="450"/>
        <w:rPr>
          <w:lang w:val="en-GB"/>
        </w:rPr>
      </w:pPr>
      <w:r w:rsidRPr="00655B77">
        <w:rPr>
          <w:lang w:val="en-GB"/>
        </w:rPr>
        <w:t xml:space="preserve">Select </w:t>
      </w:r>
      <w:r w:rsidRPr="005D7665">
        <w:rPr>
          <w:rStyle w:val="PenScreenTextChar"/>
        </w:rPr>
        <w:t>Inline</w:t>
      </w:r>
      <w:r w:rsidRPr="00655B77">
        <w:rPr>
          <w:lang w:val="en-GB"/>
        </w:rPr>
        <w:t xml:space="preserve"> when prompted to choose a sub-report type.</w:t>
      </w:r>
    </w:p>
    <w:p w:rsidR="000B093E" w:rsidRPr="00655B77" w:rsidRDefault="000B093E" w:rsidP="002D1F84">
      <w:pPr>
        <w:pStyle w:val="PenNumbered"/>
        <w:ind w:left="450" w:hanging="450"/>
        <w:rPr>
          <w:lang w:val="en-GB"/>
        </w:rPr>
      </w:pPr>
      <w:r w:rsidRPr="00655B77">
        <w:rPr>
          <w:lang w:val="en-GB"/>
        </w:rPr>
        <w:t xml:space="preserve">Select </w:t>
      </w:r>
      <w:proofErr w:type="spellStart"/>
      <w:r w:rsidRPr="005D7665">
        <w:rPr>
          <w:rStyle w:val="PenCodeblockBodyChar"/>
        </w:rPr>
        <w:t>pos_pie_chart</w:t>
      </w:r>
      <w:proofErr w:type="spellEnd"/>
      <w:r w:rsidRPr="00655B77">
        <w:rPr>
          <w:lang w:val="en-GB"/>
        </w:rPr>
        <w:t xml:space="preserve"> when prompted by the </w:t>
      </w:r>
      <w:r w:rsidRPr="005D7665">
        <w:rPr>
          <w:rStyle w:val="PenScreenTextChar"/>
        </w:rPr>
        <w:t>Select Data Source</w:t>
      </w:r>
      <w:r w:rsidRPr="00655B77">
        <w:rPr>
          <w:lang w:val="en-GB"/>
        </w:rPr>
        <w:t xml:space="preserve"> dialog box.</w:t>
      </w:r>
    </w:p>
    <w:p w:rsidR="000B093E" w:rsidRPr="00655B77" w:rsidRDefault="000B093E" w:rsidP="002D1F84">
      <w:pPr>
        <w:pStyle w:val="PenNumbered"/>
        <w:ind w:left="450" w:hanging="450"/>
        <w:rPr>
          <w:lang w:val="en-GB"/>
        </w:rPr>
      </w:pPr>
      <w:r w:rsidRPr="00655B77">
        <w:rPr>
          <w:lang w:val="en-GB"/>
        </w:rPr>
        <w:t xml:space="preserve">After choosing a query, a new tab, </w:t>
      </w:r>
      <w:r w:rsidRPr="005D7665">
        <w:rPr>
          <w:rStyle w:val="PenScreenTextChar"/>
        </w:rPr>
        <w:t xml:space="preserve">&lt;Untitled </w:t>
      </w:r>
      <w:proofErr w:type="spellStart"/>
      <w:r w:rsidRPr="005D7665">
        <w:rPr>
          <w:rStyle w:val="PenScreenTextChar"/>
        </w:rPr>
        <w:t>Subreport</w:t>
      </w:r>
      <w:proofErr w:type="spellEnd"/>
      <w:r w:rsidRPr="005D7665">
        <w:rPr>
          <w:rStyle w:val="PenScreenTextChar"/>
        </w:rPr>
        <w:t>&gt;</w:t>
      </w:r>
      <w:r w:rsidRPr="00655B77">
        <w:rPr>
          <w:lang w:val="en-GB"/>
        </w:rPr>
        <w:t xml:space="preserve">, will open.  Click the chart icon </w:t>
      </w:r>
      <w:r w:rsidRPr="00655B77">
        <w:rPr>
          <w:noProof/>
        </w:rPr>
        <w:drawing>
          <wp:inline distT="0" distB="0" distL="0" distR="0" wp14:anchorId="068AC680" wp14:editId="14EDCF3B">
            <wp:extent cx="205740" cy="1676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5740" cy="167640"/>
                    </a:xfrm>
                    <a:prstGeom prst="rect">
                      <a:avLst/>
                    </a:prstGeom>
                  </pic:spPr>
                </pic:pic>
              </a:graphicData>
            </a:graphic>
          </wp:inline>
        </w:drawing>
      </w:r>
      <w:r w:rsidRPr="00655B77">
        <w:rPr>
          <w:lang w:val="en-GB"/>
        </w:rPr>
        <w:t xml:space="preserve"> from the </w:t>
      </w:r>
      <w:r w:rsidRPr="005D7665">
        <w:rPr>
          <w:rStyle w:val="PenScreenTextChar"/>
        </w:rPr>
        <w:t>Palette</w:t>
      </w:r>
      <w:r w:rsidRPr="00655B77">
        <w:rPr>
          <w:b/>
        </w:rPr>
        <w:t xml:space="preserve"> </w:t>
      </w:r>
      <w:r w:rsidRPr="00655B77">
        <w:rPr>
          <w:lang w:val="en-GB"/>
        </w:rPr>
        <w:t xml:space="preserve">on the left and drag it onto the new sub-report’s </w:t>
      </w:r>
      <w:r w:rsidRPr="005D7665">
        <w:rPr>
          <w:rStyle w:val="PenScreenTextChar"/>
        </w:rPr>
        <w:t>Report Header</w:t>
      </w:r>
      <w:r w:rsidRPr="005D7665">
        <w:rPr>
          <w:rStyle w:val="PenScreenTextChar"/>
          <w:lang w:val="en-GB"/>
        </w:rPr>
        <w:t xml:space="preserve"> </w:t>
      </w:r>
      <w:r w:rsidRPr="00655B77">
        <w:rPr>
          <w:lang w:val="en-GB"/>
        </w:rPr>
        <w:t>band.</w:t>
      </w:r>
    </w:p>
    <w:p w:rsidR="00E51C5D" w:rsidRDefault="00E51C5D" w:rsidP="002D1F84">
      <w:pPr>
        <w:pStyle w:val="PenNumbered"/>
        <w:ind w:left="450" w:hanging="450"/>
        <w:rPr>
          <w:lang w:val="en-GB"/>
        </w:rPr>
      </w:pPr>
      <w:r>
        <w:rPr>
          <w:lang w:val="en-GB"/>
        </w:rPr>
        <w:t xml:space="preserve">Click the </w:t>
      </w:r>
      <w:proofErr w:type="spellStart"/>
      <w:r w:rsidRPr="00E51C5D">
        <w:rPr>
          <w:rStyle w:val="PenScreenTextChar"/>
        </w:rPr>
        <w:t>report_template</w:t>
      </w:r>
      <w:proofErr w:type="spellEnd"/>
      <w:r>
        <w:rPr>
          <w:lang w:val="en-GB"/>
        </w:rPr>
        <w:t xml:space="preserve"> tab to return to your main report.</w:t>
      </w:r>
    </w:p>
    <w:p w:rsidR="00E51C5D" w:rsidRDefault="00E51C5D" w:rsidP="002D1F84">
      <w:pPr>
        <w:pStyle w:val="PenNumbered"/>
        <w:ind w:left="450" w:hanging="450"/>
        <w:rPr>
          <w:lang w:val="en-GB"/>
        </w:rPr>
      </w:pPr>
      <w:r>
        <w:rPr>
          <w:lang w:val="en-GB"/>
        </w:rPr>
        <w:t>Resize your sub-report area by clicking and dragging a side of the dotted line box area.  You want to resize enough to accommodate the bar chart as shown in the image below:</w:t>
      </w:r>
    </w:p>
    <w:p w:rsidR="00E51C5D" w:rsidRDefault="00E51C5D" w:rsidP="00E51C5D">
      <w:pPr>
        <w:pStyle w:val="PenNumbered"/>
        <w:numPr>
          <w:ilvl w:val="0"/>
          <w:numId w:val="0"/>
        </w:numPr>
        <w:ind w:left="450"/>
        <w:rPr>
          <w:lang w:val="en-GB"/>
        </w:rPr>
      </w:pPr>
      <w:r>
        <w:rPr>
          <w:noProof/>
        </w:rPr>
        <w:lastRenderedPageBreak/>
        <w:drawing>
          <wp:inline distT="0" distB="0" distL="0" distR="0" wp14:anchorId="0233BCCA" wp14:editId="15DE4742">
            <wp:extent cx="2674620" cy="2364173"/>
            <wp:effectExtent l="19050" t="19050" r="11430" b="171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86849" cy="2374982"/>
                    </a:xfrm>
                    <a:prstGeom prst="rect">
                      <a:avLst/>
                    </a:prstGeom>
                    <a:ln>
                      <a:solidFill>
                        <a:schemeClr val="accent1"/>
                      </a:solidFill>
                    </a:ln>
                  </pic:spPr>
                </pic:pic>
              </a:graphicData>
            </a:graphic>
          </wp:inline>
        </w:drawing>
      </w:r>
    </w:p>
    <w:p w:rsidR="00E51C5D" w:rsidRDefault="00E51C5D" w:rsidP="002D1F84">
      <w:pPr>
        <w:pStyle w:val="PenNumbered"/>
        <w:ind w:left="450" w:hanging="450"/>
        <w:rPr>
          <w:lang w:val="en-GB"/>
        </w:rPr>
      </w:pPr>
      <w:r>
        <w:rPr>
          <w:lang w:val="en-GB"/>
        </w:rPr>
        <w:t xml:space="preserve">Click the </w:t>
      </w:r>
      <w:r w:rsidRPr="005D7665">
        <w:rPr>
          <w:rStyle w:val="PenScreenTextChar"/>
        </w:rPr>
        <w:t xml:space="preserve">&lt;Untitled </w:t>
      </w:r>
      <w:proofErr w:type="spellStart"/>
      <w:r w:rsidRPr="005D7665">
        <w:rPr>
          <w:rStyle w:val="PenScreenTextChar"/>
        </w:rPr>
        <w:t>Subreport</w:t>
      </w:r>
      <w:proofErr w:type="spellEnd"/>
      <w:r w:rsidRPr="005D7665">
        <w:rPr>
          <w:rStyle w:val="PenScreenTextChar"/>
        </w:rPr>
        <w:t>&gt;</w:t>
      </w:r>
      <w:r>
        <w:rPr>
          <w:lang w:val="en-GB"/>
        </w:rPr>
        <w:t xml:space="preserve"> tab to return to the sub-report canvas.</w:t>
      </w:r>
    </w:p>
    <w:p w:rsidR="000B093E" w:rsidRPr="00655B77" w:rsidRDefault="000B093E" w:rsidP="002D1F84">
      <w:pPr>
        <w:pStyle w:val="PenNumbered"/>
        <w:ind w:left="450" w:hanging="450"/>
        <w:rPr>
          <w:lang w:val="en-GB"/>
        </w:rPr>
      </w:pPr>
      <w:r w:rsidRPr="00655B77">
        <w:rPr>
          <w:lang w:val="en-GB"/>
        </w:rPr>
        <w:t xml:space="preserve">Double-click the </w:t>
      </w:r>
      <w:r w:rsidRPr="005D7665">
        <w:rPr>
          <w:rStyle w:val="PenScreenTextChar"/>
        </w:rPr>
        <w:t>Bar Chart</w:t>
      </w:r>
      <w:r w:rsidRPr="00655B77">
        <w:rPr>
          <w:lang w:val="en-GB"/>
        </w:rPr>
        <w:t xml:space="preserve"> element you just added, and </w:t>
      </w:r>
      <w:r w:rsidRPr="005D7665">
        <w:rPr>
          <w:rStyle w:val="PenScreenTextChar"/>
        </w:rPr>
        <w:t>Edit Chart</w:t>
      </w:r>
      <w:r w:rsidRPr="00655B77">
        <w:rPr>
          <w:lang w:val="en-GB"/>
        </w:rPr>
        <w:t xml:space="preserve"> dialog box will appear.  </w:t>
      </w:r>
    </w:p>
    <w:p w:rsidR="000B093E" w:rsidRPr="00655B77" w:rsidRDefault="000B093E" w:rsidP="002D1F84">
      <w:pPr>
        <w:pStyle w:val="PenNumbered"/>
        <w:ind w:left="450" w:hanging="450"/>
        <w:rPr>
          <w:lang w:val="en-GB"/>
        </w:rPr>
      </w:pPr>
      <w:r w:rsidRPr="00655B77">
        <w:rPr>
          <w:lang w:val="en-GB"/>
        </w:rPr>
        <w:t xml:space="preserve">Select </w:t>
      </w:r>
      <w:r w:rsidRPr="005D7665">
        <w:rPr>
          <w:rStyle w:val="PenScreenTextChar"/>
        </w:rPr>
        <w:t>Pie Chart</w:t>
      </w:r>
      <w:r w:rsidRPr="00655B77">
        <w:rPr>
          <w:lang w:val="en-GB"/>
        </w:rPr>
        <w:t xml:space="preserve"> from the chart type menu.</w:t>
      </w:r>
    </w:p>
    <w:p w:rsidR="000B093E" w:rsidRPr="00655B77" w:rsidRDefault="000B093E" w:rsidP="002D1F84">
      <w:pPr>
        <w:pStyle w:val="PenNumbered"/>
        <w:ind w:left="450" w:hanging="450"/>
        <w:rPr>
          <w:lang w:val="en-GB"/>
        </w:rPr>
      </w:pPr>
      <w:r w:rsidRPr="00655B77">
        <w:rPr>
          <w:lang w:val="en-GB"/>
        </w:rPr>
        <w:t xml:space="preserve">The </w:t>
      </w:r>
      <w:r w:rsidRPr="005D7665">
        <w:rPr>
          <w:rStyle w:val="PenScreenTextChar"/>
        </w:rPr>
        <w:t xml:space="preserve">Primary </w:t>
      </w:r>
      <w:proofErr w:type="spellStart"/>
      <w:r w:rsidRPr="005D7665">
        <w:rPr>
          <w:rStyle w:val="PenScreenTextChar"/>
        </w:rPr>
        <w:t>DataSource</w:t>
      </w:r>
      <w:proofErr w:type="spellEnd"/>
      <w:r w:rsidRPr="00655B77">
        <w:rPr>
          <w:lang w:val="en-GB"/>
        </w:rPr>
        <w:t xml:space="preserve"> tab contains two </w:t>
      </w:r>
      <w:r w:rsidRPr="005D7665">
        <w:rPr>
          <w:rStyle w:val="PenScreenTextChar"/>
        </w:rPr>
        <w:t xml:space="preserve">Pie </w:t>
      </w:r>
      <w:proofErr w:type="spellStart"/>
      <w:r w:rsidRPr="005D7665">
        <w:rPr>
          <w:rStyle w:val="PenScreenTextChar"/>
        </w:rPr>
        <w:t>DataSet</w:t>
      </w:r>
      <w:proofErr w:type="spellEnd"/>
      <w:r w:rsidRPr="005D7665">
        <w:rPr>
          <w:rStyle w:val="PenScreenTextChar"/>
        </w:rPr>
        <w:t xml:space="preserve"> Collector</w:t>
      </w:r>
      <w:r w:rsidRPr="00655B77">
        <w:rPr>
          <w:lang w:val="en-GB"/>
        </w:rPr>
        <w:t xml:space="preserve"> properties, </w:t>
      </w:r>
      <w:r w:rsidRPr="005D7665">
        <w:rPr>
          <w:rStyle w:val="PenScreenTextChar"/>
        </w:rPr>
        <w:t>value-column</w:t>
      </w:r>
      <w:r w:rsidRPr="00655B77">
        <w:rPr>
          <w:lang w:val="en-GB"/>
        </w:rPr>
        <w:t xml:space="preserve"> and </w:t>
      </w:r>
      <w:r w:rsidRPr="005D7665">
        <w:rPr>
          <w:rStyle w:val="PenScreenTextChar"/>
        </w:rPr>
        <w:t>series-by-field</w:t>
      </w:r>
      <w:r w:rsidRPr="00655B77">
        <w:rPr>
          <w:lang w:val="en-GB"/>
        </w:rPr>
        <w:t xml:space="preserve">, to assign to query fields. </w:t>
      </w:r>
    </w:p>
    <w:p w:rsidR="000B093E" w:rsidRPr="00655B77" w:rsidRDefault="000B093E" w:rsidP="002D1F84">
      <w:pPr>
        <w:pStyle w:val="PenNumbered"/>
        <w:ind w:left="450" w:hanging="450"/>
        <w:rPr>
          <w:lang w:val="en-GB"/>
        </w:rPr>
      </w:pPr>
      <w:r w:rsidRPr="00655B77">
        <w:rPr>
          <w:lang w:val="en-GB"/>
        </w:rPr>
        <w:t xml:space="preserve">Select the </w:t>
      </w:r>
      <w:r w:rsidRPr="005D7665">
        <w:rPr>
          <w:rStyle w:val="PenScreenTextChar"/>
        </w:rPr>
        <w:t>Value</w:t>
      </w:r>
      <w:r w:rsidRPr="00655B77">
        <w:rPr>
          <w:lang w:val="en-GB"/>
        </w:rPr>
        <w:t xml:space="preserve"> field for </w:t>
      </w:r>
      <w:r w:rsidRPr="005D7665">
        <w:rPr>
          <w:rStyle w:val="PenScreenTextChar"/>
        </w:rPr>
        <w:t>value-column</w:t>
      </w:r>
      <w:r w:rsidRPr="00655B77">
        <w:rPr>
          <w:b/>
        </w:rPr>
        <w:t>,</w:t>
      </w:r>
      <w:r w:rsidRPr="00655B77">
        <w:rPr>
          <w:lang w:val="en-GB"/>
        </w:rPr>
        <w:t xml:space="preserve"> and choose the </w:t>
      </w:r>
      <w:r w:rsidRPr="005D7665">
        <w:rPr>
          <w:rStyle w:val="PenCodeblockBodyChar"/>
        </w:rPr>
        <w:t>count</w:t>
      </w:r>
      <w:r w:rsidRPr="00655B77">
        <w:rPr>
          <w:lang w:val="en-GB"/>
        </w:rPr>
        <w:t xml:space="preserve"> field from the drop-down menu.</w:t>
      </w:r>
    </w:p>
    <w:p w:rsidR="000B093E" w:rsidRPr="00655B77" w:rsidRDefault="000B093E" w:rsidP="002D1F84">
      <w:pPr>
        <w:pStyle w:val="PenNumbered"/>
        <w:ind w:left="450" w:hanging="450"/>
        <w:rPr>
          <w:lang w:val="en-GB"/>
        </w:rPr>
      </w:pPr>
      <w:r w:rsidRPr="00655B77">
        <w:rPr>
          <w:lang w:val="en-GB"/>
        </w:rPr>
        <w:t xml:space="preserve">Select the </w:t>
      </w:r>
      <w:r w:rsidRPr="005D7665">
        <w:rPr>
          <w:rStyle w:val="PenScreenTextChar"/>
        </w:rPr>
        <w:t>Value</w:t>
      </w:r>
      <w:r w:rsidRPr="00655B77">
        <w:rPr>
          <w:lang w:val="en-GB"/>
        </w:rPr>
        <w:t xml:space="preserve"> field for </w:t>
      </w:r>
      <w:r w:rsidRPr="005D7665">
        <w:rPr>
          <w:rStyle w:val="PenScreenTextChar"/>
        </w:rPr>
        <w:t>series-by-field</w:t>
      </w:r>
      <w:r w:rsidRPr="00655B77">
        <w:rPr>
          <w:lang w:val="en-GB"/>
        </w:rPr>
        <w:t xml:space="preserve"> and then click the </w:t>
      </w:r>
      <w:r w:rsidR="00095142">
        <w:rPr>
          <w:noProof/>
        </w:rPr>
        <w:drawing>
          <wp:inline distT="0" distB="0" distL="0" distR="0" wp14:anchorId="0B607976" wp14:editId="0F205D1E">
            <wp:extent cx="200000" cy="14285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0000" cy="142857"/>
                    </a:xfrm>
                    <a:prstGeom prst="rect">
                      <a:avLst/>
                    </a:prstGeom>
                  </pic:spPr>
                </pic:pic>
              </a:graphicData>
            </a:graphic>
          </wp:inline>
        </w:drawing>
      </w:r>
      <w:r w:rsidR="00095142" w:rsidRPr="00655B77" w:rsidDel="00095142">
        <w:rPr>
          <w:lang w:val="en-GB"/>
        </w:rPr>
        <w:t xml:space="preserve"> </w:t>
      </w:r>
      <w:r w:rsidRPr="00655B77">
        <w:rPr>
          <w:lang w:val="en-GB"/>
        </w:rPr>
        <w:t xml:space="preserve">button to open the </w:t>
      </w:r>
      <w:r w:rsidRPr="005D7665">
        <w:rPr>
          <w:rStyle w:val="PenScreenTextChar"/>
        </w:rPr>
        <w:t>Edit Array</w:t>
      </w:r>
      <w:r w:rsidRPr="00655B77">
        <w:rPr>
          <w:lang w:val="en-GB"/>
        </w:rPr>
        <w:t xml:space="preserve"> dialog box.</w:t>
      </w:r>
    </w:p>
    <w:p w:rsidR="000B093E" w:rsidRPr="00655B77" w:rsidRDefault="000B093E" w:rsidP="002D1F84">
      <w:pPr>
        <w:pStyle w:val="PenNumbered"/>
        <w:ind w:left="450" w:hanging="450"/>
        <w:rPr>
          <w:lang w:val="en-GB"/>
        </w:rPr>
      </w:pPr>
      <w:r w:rsidRPr="00655B77">
        <w:rPr>
          <w:lang w:val="en-GB"/>
        </w:rPr>
        <w:t xml:space="preserve">Select </w:t>
      </w:r>
      <w:proofErr w:type="spellStart"/>
      <w:r w:rsidRPr="005D7665">
        <w:rPr>
          <w:rStyle w:val="PenCodeblockBodyChar"/>
        </w:rPr>
        <w:t>profit_range</w:t>
      </w:r>
      <w:proofErr w:type="spellEnd"/>
      <w:r w:rsidRPr="00655B77">
        <w:rPr>
          <w:lang w:val="en-GB"/>
        </w:rPr>
        <w:t xml:space="preserve"> from the </w:t>
      </w:r>
      <w:r w:rsidRPr="005D7665">
        <w:rPr>
          <w:rStyle w:val="PenScreenTextChar"/>
        </w:rPr>
        <w:t>Available Items</w:t>
      </w:r>
      <w:r w:rsidRPr="00655B77">
        <w:rPr>
          <w:lang w:val="en-GB"/>
        </w:rPr>
        <w:t xml:space="preserve"> section and click the add items arrow to add it to the </w:t>
      </w:r>
      <w:r w:rsidRPr="005D7665">
        <w:rPr>
          <w:rStyle w:val="PenScreenTextChar"/>
        </w:rPr>
        <w:t>Selected Items</w:t>
      </w:r>
      <w:r w:rsidRPr="00655B77">
        <w:rPr>
          <w:lang w:val="en-GB"/>
        </w:rPr>
        <w:t xml:space="preserve"> section.</w:t>
      </w:r>
    </w:p>
    <w:p w:rsidR="000B093E" w:rsidRPr="00655B77" w:rsidRDefault="000B093E" w:rsidP="002D1F84">
      <w:pPr>
        <w:pStyle w:val="PenNumbered"/>
        <w:ind w:left="450" w:hanging="450"/>
        <w:rPr>
          <w:lang w:val="en-GB"/>
        </w:rPr>
      </w:pPr>
      <w:r w:rsidRPr="00655B77">
        <w:rPr>
          <w:lang w:val="en-GB"/>
        </w:rPr>
        <w:t xml:space="preserve">Click </w:t>
      </w:r>
      <w:r w:rsidRPr="005D7665">
        <w:rPr>
          <w:rStyle w:val="PenScreenTextChar"/>
        </w:rPr>
        <w:t>OK</w:t>
      </w:r>
      <w:r w:rsidRPr="00655B77">
        <w:rPr>
          <w:lang w:val="en-GB"/>
        </w:rPr>
        <w:t xml:space="preserve"> and your </w:t>
      </w:r>
      <w:r w:rsidRPr="005D7665">
        <w:rPr>
          <w:rStyle w:val="PenScreenTextChar"/>
        </w:rPr>
        <w:t xml:space="preserve">Pie </w:t>
      </w:r>
      <w:proofErr w:type="spellStart"/>
      <w:r w:rsidRPr="005D7665">
        <w:rPr>
          <w:rStyle w:val="PenScreenTextChar"/>
        </w:rPr>
        <w:t>DataSet</w:t>
      </w:r>
      <w:proofErr w:type="spellEnd"/>
      <w:r w:rsidRPr="005D7665">
        <w:rPr>
          <w:rStyle w:val="PenScreenTextChar"/>
        </w:rPr>
        <w:t xml:space="preserve"> Collector</w:t>
      </w:r>
      <w:r w:rsidRPr="00655B77">
        <w:rPr>
          <w:lang w:val="en-GB"/>
        </w:rPr>
        <w:t xml:space="preserve"> properties should match the screenshot below.</w:t>
      </w:r>
    </w:p>
    <w:p w:rsidR="000B093E" w:rsidRPr="00655B77" w:rsidRDefault="000B093E" w:rsidP="00B534B3">
      <w:pPr>
        <w:pStyle w:val="PenBody"/>
        <w:tabs>
          <w:tab w:val="left" w:pos="270"/>
        </w:tabs>
        <w:ind w:left="540" w:hanging="90"/>
        <w:rPr>
          <w:lang w:val="en-GB"/>
        </w:rPr>
      </w:pPr>
      <w:r w:rsidRPr="00655B77">
        <w:rPr>
          <w:noProof/>
        </w:rPr>
        <w:drawing>
          <wp:inline distT="0" distB="0" distL="0" distR="0" wp14:anchorId="68799DB6" wp14:editId="1CA44D13">
            <wp:extent cx="2788920" cy="8991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88920" cy="899160"/>
                    </a:xfrm>
                    <a:prstGeom prst="rect">
                      <a:avLst/>
                    </a:prstGeom>
                    <a:ln>
                      <a:solidFill>
                        <a:schemeClr val="accent1"/>
                      </a:solidFill>
                    </a:ln>
                  </pic:spPr>
                </pic:pic>
              </a:graphicData>
            </a:graphic>
          </wp:inline>
        </w:drawing>
      </w:r>
    </w:p>
    <w:p w:rsidR="000B093E" w:rsidRPr="00655B77" w:rsidRDefault="000B093E" w:rsidP="002D1F84">
      <w:pPr>
        <w:pStyle w:val="PenNumbered"/>
        <w:ind w:left="450" w:hanging="450"/>
        <w:rPr>
          <w:lang w:val="en-GB"/>
        </w:rPr>
      </w:pPr>
      <w:r w:rsidRPr="00655B77">
        <w:rPr>
          <w:lang w:val="en-GB"/>
        </w:rPr>
        <w:t xml:space="preserve">Click </w:t>
      </w:r>
      <w:r w:rsidRPr="005D7665">
        <w:rPr>
          <w:rStyle w:val="PenScreenTextChar"/>
        </w:rPr>
        <w:t>OK</w:t>
      </w:r>
      <w:r w:rsidRPr="00655B77">
        <w:rPr>
          <w:lang w:val="en-GB"/>
        </w:rPr>
        <w:t xml:space="preserve"> again to close the </w:t>
      </w:r>
      <w:r w:rsidRPr="005D7665">
        <w:rPr>
          <w:rStyle w:val="PenScreenTextChar"/>
        </w:rPr>
        <w:t>Edit Chart</w:t>
      </w:r>
      <w:r w:rsidRPr="00655B77">
        <w:rPr>
          <w:lang w:val="en-GB"/>
        </w:rPr>
        <w:t xml:space="preserve"> dialog and return to your report.</w:t>
      </w:r>
    </w:p>
    <w:p w:rsidR="000B093E" w:rsidRPr="00655B77" w:rsidRDefault="000B093E" w:rsidP="002D1F84">
      <w:pPr>
        <w:pStyle w:val="PenNumbered"/>
        <w:ind w:left="450" w:hanging="450"/>
        <w:rPr>
          <w:lang w:val="en-GB"/>
        </w:rPr>
      </w:pPr>
      <w:r w:rsidRPr="00655B77">
        <w:rPr>
          <w:lang w:val="en-GB"/>
        </w:rPr>
        <w:t xml:space="preserve">Click the eye icon on the tab toolbar to preview your report with the new pie chart. </w:t>
      </w:r>
    </w:p>
    <w:p w:rsidR="000B093E" w:rsidRPr="00655B77" w:rsidRDefault="000B093E" w:rsidP="00D0071B">
      <w:pPr>
        <w:pStyle w:val="PenBody"/>
        <w:tabs>
          <w:tab w:val="left" w:pos="630"/>
        </w:tabs>
        <w:ind w:left="540" w:firstLine="36"/>
        <w:rPr>
          <w:lang w:val="en-GB"/>
        </w:rPr>
      </w:pPr>
      <w:r w:rsidRPr="00655B77">
        <w:rPr>
          <w:noProof/>
        </w:rPr>
        <w:lastRenderedPageBreak/>
        <w:drawing>
          <wp:anchor distT="0" distB="0" distL="114300" distR="114300" simplePos="0" relativeHeight="251658240" behindDoc="0" locked="0" layoutInCell="1" allowOverlap="1">
            <wp:simplePos x="0" y="0"/>
            <wp:positionH relativeFrom="margin">
              <wp:posOffset>323850</wp:posOffset>
            </wp:positionH>
            <wp:positionV relativeFrom="paragraph">
              <wp:posOffset>26670</wp:posOffset>
            </wp:positionV>
            <wp:extent cx="4038600" cy="3355340"/>
            <wp:effectExtent l="19050" t="19050" r="19050" b="165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038600" cy="33553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D65EB">
        <w:rPr>
          <w:lang w:val="en-GB"/>
        </w:rPr>
        <w:br w:type="textWrapping" w:clear="all"/>
      </w:r>
    </w:p>
    <w:p w:rsidR="00385491" w:rsidRPr="00437849" w:rsidRDefault="00385491" w:rsidP="00385491">
      <w:pPr>
        <w:pStyle w:val="PenNumbered"/>
        <w:ind w:left="450" w:hanging="450"/>
        <w:rPr>
          <w:rStyle w:val="PenCodeblockBodyChar"/>
          <w:rFonts w:ascii="Open Sans" w:eastAsiaTheme="minorHAnsi" w:hAnsi="Open Sans" w:cs="Arial Narrow"/>
        </w:rPr>
      </w:pPr>
      <w:r>
        <w:t xml:space="preserve">Click the save icon in the toolbar to save your new report as </w:t>
      </w:r>
      <w:r>
        <w:rPr>
          <w:rStyle w:val="PenCodeblockBodyChar"/>
        </w:rPr>
        <w:t>360_operational_report</w:t>
      </w:r>
      <w:r>
        <w:t xml:space="preserve">  in the following directory:</w:t>
      </w:r>
    </w:p>
    <w:p w:rsidR="00385491" w:rsidRDefault="00F9132D" w:rsidP="00385491">
      <w:pPr>
        <w:pStyle w:val="PenNumbered"/>
        <w:numPr>
          <w:ilvl w:val="0"/>
          <w:numId w:val="0"/>
        </w:numPr>
        <w:ind w:left="450"/>
      </w:pPr>
      <w:r>
        <w:rPr>
          <w:rStyle w:val="PenCodeLine"/>
        </w:rPr>
        <w:t>/pentaho/shared_content</w:t>
      </w:r>
      <w:r w:rsidR="00385491" w:rsidRPr="00C0596A">
        <w:rPr>
          <w:rStyle w:val="PenCodeLine"/>
        </w:rPr>
        <w:t>/WorkshopTraining/student_files/0</w:t>
      </w:r>
      <w:r w:rsidR="00385491">
        <w:rPr>
          <w:rStyle w:val="PenCodeLine"/>
        </w:rPr>
        <w:t>3</w:t>
      </w:r>
      <w:r w:rsidR="00385491" w:rsidRPr="00C0596A">
        <w:rPr>
          <w:rStyle w:val="PenCodeLine"/>
        </w:rPr>
        <w:t>_</w:t>
      </w:r>
      <w:r w:rsidR="00385491">
        <w:rPr>
          <w:rStyle w:val="PenCodeLine"/>
        </w:rPr>
        <w:t>customer_360</w:t>
      </w:r>
      <w:r w:rsidR="00171A7F">
        <w:rPr>
          <w:rStyle w:val="PenCodeLine"/>
        </w:rPr>
        <w:t>_mongodb</w:t>
      </w:r>
    </w:p>
    <w:p w:rsidR="00385491" w:rsidRPr="00655B77" w:rsidRDefault="00385491" w:rsidP="00385491">
      <w:pPr>
        <w:pStyle w:val="PenNumbered"/>
        <w:numPr>
          <w:ilvl w:val="0"/>
          <w:numId w:val="0"/>
        </w:numPr>
        <w:ind w:left="288" w:hanging="288"/>
        <w:rPr>
          <w:lang w:val="en-GB"/>
        </w:rPr>
      </w:pPr>
    </w:p>
    <w:p w:rsidR="007E6891" w:rsidRDefault="005B0885" w:rsidP="000B093E">
      <w:pPr>
        <w:pStyle w:val="PenBody"/>
        <w:tabs>
          <w:tab w:val="left" w:pos="270"/>
        </w:tabs>
        <w:rPr>
          <w:ins w:id="1232" w:author="Will Grasmick" w:date="2016-02-25T18:36:00Z"/>
          <w:lang w:val="en-GB"/>
        </w:rPr>
      </w:pPr>
      <w:r>
        <w:rPr>
          <w:lang w:val="en-GB"/>
        </w:rPr>
        <w:t>You</w:t>
      </w:r>
      <w:r w:rsidR="000B093E" w:rsidRPr="00655B77">
        <w:rPr>
          <w:lang w:val="en-GB"/>
        </w:rPr>
        <w:t xml:space="preserve"> have reached the end of the </w:t>
      </w:r>
      <w:r w:rsidR="000B093E">
        <w:rPr>
          <w:lang w:val="en-GB"/>
        </w:rPr>
        <w:t>Customer 360 Use Case Workshop</w:t>
      </w:r>
      <w:r w:rsidR="001B3549">
        <w:rPr>
          <w:lang w:val="en-GB"/>
        </w:rPr>
        <w:t xml:space="preserve"> and completed the entire Pentaho Big Data Integration Workshop!  Sit back and take in the fact that you just completed three big data use cases in one day.</w:t>
      </w:r>
      <w:r w:rsidR="00D01A20">
        <w:rPr>
          <w:lang w:val="en-GB"/>
        </w:rPr>
        <w:t xml:space="preserve">  </w:t>
      </w:r>
      <w:r>
        <w:rPr>
          <w:lang w:val="en-GB"/>
        </w:rPr>
        <w:t>From all of us at Pentaho, we congratulate you on job well done!</w:t>
      </w:r>
    </w:p>
    <w:p w:rsidR="007E6891" w:rsidRDefault="007E6891">
      <w:pPr>
        <w:rPr>
          <w:ins w:id="1233" w:author="Will Grasmick" w:date="2016-02-25T18:36:00Z"/>
          <w:rFonts w:cs="Arial Narrow"/>
          <w:color w:val="333E48"/>
          <w:sz w:val="22"/>
          <w:szCs w:val="22"/>
          <w:lang w:val="en-GB"/>
        </w:rPr>
      </w:pPr>
      <w:ins w:id="1234" w:author="Will Grasmick" w:date="2016-02-25T18:36:00Z">
        <w:r>
          <w:rPr>
            <w:lang w:val="en-GB"/>
          </w:rPr>
          <w:br w:type="page"/>
        </w:r>
      </w:ins>
    </w:p>
    <w:p w:rsidR="00655B77" w:rsidRPr="00655B77" w:rsidRDefault="00655B77" w:rsidP="00084791">
      <w:pPr>
        <w:pStyle w:val="PenHeadline"/>
      </w:pPr>
    </w:p>
    <w:sectPr w:rsidR="00655B77" w:rsidRPr="00655B77" w:rsidSect="000C5CFB">
      <w:headerReference w:type="default" r:id="rId186"/>
      <w:headerReference w:type="first" r:id="rId187"/>
      <w:pgSz w:w="12240" w:h="15840"/>
      <w:pgMar w:top="1440" w:right="1440" w:bottom="1440" w:left="1440" w:header="634" w:footer="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634D" w:rsidRDefault="005B634D">
      <w:r>
        <w:separator/>
      </w:r>
    </w:p>
  </w:endnote>
  <w:endnote w:type="continuationSeparator" w:id="0">
    <w:p w:rsidR="005B634D" w:rsidRDefault="005B6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20000287" w:usb1="4000205B" w:usb2="00000028"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yriad Pro Light">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Light">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1B581C">
    <w:pPr>
      <w:pStyle w:val="PenCopyright"/>
      <w:ind w:left="1728" w:firstLine="576"/>
      <w:jc w:val="left"/>
    </w:pPr>
    <w:r>
      <w:drawing>
        <wp:anchor distT="0" distB="0" distL="114300" distR="114300" simplePos="0" relativeHeight="251661312" behindDoc="0" locked="0" layoutInCell="1" allowOverlap="1" wp14:anchorId="67AB2719" wp14:editId="2C07C81E">
          <wp:simplePos x="0" y="0"/>
          <wp:positionH relativeFrom="column">
            <wp:posOffset>3810</wp:posOffset>
          </wp:positionH>
          <wp:positionV relativeFrom="paragraph">
            <wp:posOffset>-37465</wp:posOffset>
          </wp:positionV>
          <wp:extent cx="842645" cy="230505"/>
          <wp:effectExtent l="25400" t="0" r="0" b="0"/>
          <wp:wrapSquare wrapText="bothSides"/>
          <wp:docPr id="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ho-logo-CMYK-small.png"/>
                  <pic:cNvPicPr/>
                </pic:nvPicPr>
                <pic:blipFill>
                  <a:blip r:embed="rId1">
                    <a:extLst>
                      <a:ext uri="{28A0092B-C50C-407E-A947-70E740481C1C}">
                        <a14:useLocalDpi xmlns:a14="http://schemas.microsoft.com/office/drawing/2010/main" val="0"/>
                      </a:ext>
                    </a:extLst>
                  </a:blip>
                  <a:stretch>
                    <a:fillRect/>
                  </a:stretch>
                </pic:blipFill>
                <pic:spPr>
                  <a:xfrm>
                    <a:off x="0" y="0"/>
                    <a:ext cx="842645" cy="230505"/>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t xml:space="preserve"> </w:t>
    </w:r>
    <w:r>
      <w:tab/>
    </w:r>
    <w:r>
      <w:tab/>
      <w:t>© 2014, Pentaho. All Rights Reserved</w:t>
    </w:r>
    <w:r>
      <w:tab/>
    </w:r>
    <w:r>
      <w:tab/>
    </w:r>
    <w:r>
      <w:tab/>
    </w:r>
    <w:r>
      <w:tab/>
    </w:r>
    <w:r>
      <w:tab/>
    </w:r>
    <w:r>
      <w:rPr>
        <w:noProof w:val="0"/>
      </w:rPr>
      <w:fldChar w:fldCharType="begin"/>
    </w:r>
    <w:r>
      <w:instrText xml:space="preserve"> PAGE   \* MERGEFORMAT </w:instrText>
    </w:r>
    <w:r>
      <w:rPr>
        <w:noProof w:val="0"/>
      </w:rPr>
      <w:fldChar w:fldCharType="separate"/>
    </w:r>
    <w:r w:rsidR="00EB05C4">
      <w:t>2</w:t>
    </w:r>
    <w:r>
      <w:fldChar w:fldCharType="end"/>
    </w:r>
  </w:p>
  <w:p w:rsidR="00F801DF" w:rsidRDefault="00F801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0A7A9D">
    <w:pPr>
      <w:pStyle w:val="PenFooter"/>
    </w:pPr>
    <w:r>
      <w:t>© 2014, Pentaho. All Rights Reserved.  pentaho.com</w:t>
    </w:r>
    <w:proofErr w:type="gramStart"/>
    <w:r>
      <w:t>.  Worldwide</w:t>
    </w:r>
    <w:proofErr w:type="gramEnd"/>
    <w:r>
      <w:t xml:space="preserve"> +1 (866) 660-7555</w:t>
    </w:r>
  </w:p>
  <w:p w:rsidR="00F801DF" w:rsidRDefault="00F801DF" w:rsidP="008207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634D" w:rsidRDefault="005B634D">
      <w:r>
        <w:separator/>
      </w:r>
    </w:p>
  </w:footnote>
  <w:footnote w:type="continuationSeparator" w:id="0">
    <w:p w:rsidR="005B634D" w:rsidRDefault="005B63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Pr="00870756"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Pr="00591754"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r w:rsidRPr="00591754">
      <w:rPr>
        <w:noProof/>
        <w:sz w:val="20"/>
        <w:szCs w:val="20"/>
      </w:rPr>
      <w:drawing>
        <wp:anchor distT="0" distB="0" distL="114300" distR="114300" simplePos="0" relativeHeight="251664384" behindDoc="1" locked="0" layoutInCell="1" allowOverlap="1" wp14:anchorId="4194FF2A" wp14:editId="0C0DC70D">
          <wp:simplePos x="0" y="0"/>
          <wp:positionH relativeFrom="column">
            <wp:posOffset>5368290</wp:posOffset>
          </wp:positionH>
          <wp:positionV relativeFrom="paragraph">
            <wp:posOffset>-21590</wp:posOffset>
          </wp:positionV>
          <wp:extent cx="685800" cy="417195"/>
          <wp:effectExtent l="0" t="0" r="0" b="1905"/>
          <wp:wrapTight wrapText="bothSides">
            <wp:wrapPolygon edited="0">
              <wp:start x="0" y="0"/>
              <wp:lineTo x="0" y="20712"/>
              <wp:lineTo x="21000" y="20712"/>
              <wp:lineTo x="2100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 cy="417195"/>
                  </a:xfrm>
                  <a:prstGeom prst="rect">
                    <a:avLst/>
                  </a:prstGeom>
                </pic:spPr>
              </pic:pic>
            </a:graphicData>
          </a:graphic>
          <wp14:sizeRelH relativeFrom="page">
            <wp14:pctWidth>0</wp14:pctWidth>
          </wp14:sizeRelH>
          <wp14:sizeRelV relativeFrom="page">
            <wp14:pctHeight>0</wp14:pctHeight>
          </wp14:sizeRelV>
        </wp:anchor>
      </w:drawing>
    </w:r>
  </w:p>
  <w:p w:rsidR="00F801DF" w:rsidRDefault="00F801DF" w:rsidP="00591754">
    <w:pPr>
      <w:pStyle w:val="Header"/>
      <w:ind w:left="-360"/>
    </w:pPr>
    <w:r>
      <w:tab/>
    </w:r>
  </w:p>
  <w:p w:rsidR="00F801DF" w:rsidRPr="000419F0" w:rsidRDefault="00F801DF" w:rsidP="00C161BF">
    <w:pPr>
      <w:pStyle w:val="Header"/>
      <w:ind w:right="26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p>
  <w:p w:rsidR="00F801DF" w:rsidRDefault="00F801DF" w:rsidP="00C161BF">
    <w:pPr>
      <w:pStyle w:val="Header"/>
      <w:rPr>
        <w:sz w:val="20"/>
        <w:szCs w:val="20"/>
      </w:rPr>
    </w:pPr>
    <w:r>
      <w:rPr>
        <w:sz w:val="20"/>
        <w:szCs w:val="20"/>
      </w:rPr>
      <w:t>DW Optimization Use Case</w:t>
    </w:r>
  </w:p>
  <w:p w:rsidR="00F801DF" w:rsidRPr="00870756" w:rsidRDefault="00F801DF" w:rsidP="00C161BF">
    <w:pPr>
      <w:pStyle w:val="Header"/>
      <w:rPr>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p>
  <w:p w:rsidR="00F801DF" w:rsidRPr="00591754" w:rsidRDefault="00F801DF" w:rsidP="00C161BF">
    <w:pPr>
      <w:pStyle w:val="Header"/>
      <w:rPr>
        <w:sz w:val="20"/>
        <w:szCs w:val="20"/>
      </w:rPr>
    </w:pPr>
    <w:r>
      <w:rPr>
        <w:sz w:val="20"/>
        <w:szCs w:val="20"/>
      </w:rPr>
      <w:t>DW Optimization Use Case</w:t>
    </w:r>
    <w:r w:rsidRPr="00591754">
      <w:rPr>
        <w:noProof/>
        <w:sz w:val="20"/>
        <w:szCs w:val="20"/>
      </w:rPr>
      <w:drawing>
        <wp:anchor distT="0" distB="0" distL="114300" distR="114300" simplePos="0" relativeHeight="251666432" behindDoc="1" locked="0" layoutInCell="1" allowOverlap="1" wp14:anchorId="0799FA91" wp14:editId="392E5309">
          <wp:simplePos x="0" y="0"/>
          <wp:positionH relativeFrom="column">
            <wp:posOffset>5368290</wp:posOffset>
          </wp:positionH>
          <wp:positionV relativeFrom="paragraph">
            <wp:posOffset>-21590</wp:posOffset>
          </wp:positionV>
          <wp:extent cx="685800" cy="417195"/>
          <wp:effectExtent l="0" t="0" r="0" b="1905"/>
          <wp:wrapTight wrapText="bothSides">
            <wp:wrapPolygon edited="0">
              <wp:start x="0" y="0"/>
              <wp:lineTo x="0" y="20712"/>
              <wp:lineTo x="21000" y="20712"/>
              <wp:lineTo x="2100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 cy="417195"/>
                  </a:xfrm>
                  <a:prstGeom prst="rect">
                    <a:avLst/>
                  </a:prstGeom>
                </pic:spPr>
              </pic:pic>
            </a:graphicData>
          </a:graphic>
          <wp14:sizeRelH relativeFrom="page">
            <wp14:pctWidth>0</wp14:pctWidth>
          </wp14:sizeRelH>
          <wp14:sizeRelV relativeFrom="page">
            <wp14:pctHeight>0</wp14:pctHeight>
          </wp14:sizeRelV>
        </wp:anchor>
      </w:drawing>
    </w:r>
  </w:p>
  <w:p w:rsidR="00F801DF" w:rsidRDefault="00F801DF" w:rsidP="00591754">
    <w:pPr>
      <w:pStyle w:val="Header"/>
      <w:ind w:left="-360"/>
    </w:pPr>
    <w:r>
      <w:tab/>
    </w:r>
  </w:p>
  <w:p w:rsidR="00F801DF" w:rsidRPr="000419F0" w:rsidRDefault="00F801DF" w:rsidP="00C161BF">
    <w:pPr>
      <w:pStyle w:val="Header"/>
      <w:ind w:right="266"/>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p>
  <w:p w:rsidR="00F801DF" w:rsidRDefault="00F801DF" w:rsidP="00C161BF">
    <w:pPr>
      <w:pStyle w:val="Header"/>
      <w:rPr>
        <w:sz w:val="20"/>
        <w:szCs w:val="20"/>
      </w:rPr>
    </w:pPr>
    <w:r>
      <w:rPr>
        <w:sz w:val="20"/>
        <w:szCs w:val="20"/>
      </w:rPr>
      <w:t>Streamlined Data Refinery</w:t>
    </w:r>
  </w:p>
  <w:p w:rsidR="00F801DF" w:rsidRPr="00870756" w:rsidRDefault="00F801DF" w:rsidP="00C161BF">
    <w:pPr>
      <w:pStyle w:val="Header"/>
      <w:rPr>
        <w:sz w:val="20"/>
        <w:szCs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noProof/>
        <w:sz w:val="20"/>
        <w:szCs w:val="20"/>
      </w:rPr>
      <w:drawing>
        <wp:anchor distT="0" distB="0" distL="114300" distR="114300" simplePos="0" relativeHeight="251668480" behindDoc="1" locked="0" layoutInCell="1" allowOverlap="1" wp14:anchorId="41344940" wp14:editId="0DEAF2F2">
          <wp:simplePos x="0" y="0"/>
          <wp:positionH relativeFrom="column">
            <wp:posOffset>5406390</wp:posOffset>
          </wp:positionH>
          <wp:positionV relativeFrom="paragraph">
            <wp:posOffset>-35560</wp:posOffset>
          </wp:positionV>
          <wp:extent cx="685800" cy="417195"/>
          <wp:effectExtent l="0" t="0" r="0" b="1905"/>
          <wp:wrapTight wrapText="bothSides">
            <wp:wrapPolygon edited="0">
              <wp:start x="0" y="0"/>
              <wp:lineTo x="0" y="20712"/>
              <wp:lineTo x="21000" y="20712"/>
              <wp:lineTo x="2100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 cy="417195"/>
                  </a:xfrm>
                  <a:prstGeom prst="rect">
                    <a:avLst/>
                  </a:prstGeom>
                </pic:spPr>
              </pic:pic>
            </a:graphicData>
          </a:graphic>
          <wp14:sizeRelH relativeFrom="page">
            <wp14:pctWidth>0</wp14:pctWidth>
          </wp14:sizeRelH>
          <wp14:sizeRelV relativeFrom="page">
            <wp14:pctHeight>0</wp14:pctHeight>
          </wp14:sizeRelV>
        </wp:anchor>
      </w:drawing>
    </w:r>
    <w:r w:rsidRPr="00591754">
      <w:rPr>
        <w:sz w:val="20"/>
        <w:szCs w:val="20"/>
      </w:rPr>
      <w:t xml:space="preserve">Pentaho </w:t>
    </w:r>
    <w:r>
      <w:rPr>
        <w:sz w:val="20"/>
        <w:szCs w:val="20"/>
      </w:rPr>
      <w:t xml:space="preserve">BDI </w:t>
    </w:r>
    <w:r w:rsidRPr="00591754">
      <w:rPr>
        <w:sz w:val="20"/>
        <w:szCs w:val="20"/>
      </w:rPr>
      <w:t>Workshop</w:t>
    </w:r>
  </w:p>
  <w:p w:rsidR="00F801DF" w:rsidRPr="00591754" w:rsidRDefault="00F801DF" w:rsidP="00C161BF">
    <w:pPr>
      <w:pStyle w:val="Header"/>
      <w:rPr>
        <w:sz w:val="20"/>
        <w:szCs w:val="20"/>
      </w:rPr>
    </w:pPr>
    <w:r>
      <w:rPr>
        <w:sz w:val="20"/>
        <w:szCs w:val="20"/>
      </w:rPr>
      <w:t>Streamlined Data Refinery</w:t>
    </w:r>
  </w:p>
  <w:p w:rsidR="00F801DF" w:rsidRPr="000419F0" w:rsidRDefault="00F801DF" w:rsidP="00C161BF">
    <w:pPr>
      <w:pStyle w:val="Header"/>
      <w:ind w:left="-360"/>
    </w:pP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sz w:val="20"/>
        <w:szCs w:val="20"/>
      </w:rPr>
      <w:t xml:space="preserve">Pentaho </w:t>
    </w:r>
    <w:r>
      <w:rPr>
        <w:sz w:val="20"/>
        <w:szCs w:val="20"/>
      </w:rPr>
      <w:t xml:space="preserve">BDI </w:t>
    </w:r>
    <w:r w:rsidRPr="00591754">
      <w:rPr>
        <w:sz w:val="20"/>
        <w:szCs w:val="20"/>
      </w:rPr>
      <w:t>Workshop</w:t>
    </w:r>
  </w:p>
  <w:p w:rsidR="00F801DF" w:rsidRDefault="00F801DF" w:rsidP="00C161BF">
    <w:pPr>
      <w:pStyle w:val="Header"/>
      <w:rPr>
        <w:sz w:val="20"/>
        <w:szCs w:val="20"/>
      </w:rPr>
    </w:pPr>
    <w:r>
      <w:rPr>
        <w:sz w:val="20"/>
        <w:szCs w:val="20"/>
      </w:rPr>
      <w:t>Customer 360</w:t>
    </w:r>
  </w:p>
  <w:p w:rsidR="00F801DF" w:rsidRPr="00870756" w:rsidRDefault="00F801DF" w:rsidP="00C161BF">
    <w:pPr>
      <w:pStyle w:val="Header"/>
      <w:rPr>
        <w:sz w:val="20"/>
        <w:szCs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1DF" w:rsidRDefault="00F801DF" w:rsidP="00C161BF">
    <w:pPr>
      <w:pStyle w:val="Header"/>
      <w:rPr>
        <w:sz w:val="20"/>
        <w:szCs w:val="20"/>
      </w:rPr>
    </w:pPr>
    <w:r w:rsidRPr="00591754">
      <w:rPr>
        <w:noProof/>
        <w:sz w:val="20"/>
        <w:szCs w:val="20"/>
      </w:rPr>
      <w:drawing>
        <wp:anchor distT="0" distB="0" distL="114300" distR="114300" simplePos="0" relativeHeight="251670528" behindDoc="1" locked="0" layoutInCell="1" allowOverlap="1" wp14:anchorId="016C60F7" wp14:editId="35D09615">
          <wp:simplePos x="0" y="0"/>
          <wp:positionH relativeFrom="column">
            <wp:posOffset>5406390</wp:posOffset>
          </wp:positionH>
          <wp:positionV relativeFrom="paragraph">
            <wp:posOffset>-35560</wp:posOffset>
          </wp:positionV>
          <wp:extent cx="685800" cy="417195"/>
          <wp:effectExtent l="0" t="0" r="0" b="1905"/>
          <wp:wrapTight wrapText="bothSides">
            <wp:wrapPolygon edited="0">
              <wp:start x="0" y="0"/>
              <wp:lineTo x="0" y="20712"/>
              <wp:lineTo x="21000" y="20712"/>
              <wp:lineTo x="210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On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 cy="417195"/>
                  </a:xfrm>
                  <a:prstGeom prst="rect">
                    <a:avLst/>
                  </a:prstGeom>
                </pic:spPr>
              </pic:pic>
            </a:graphicData>
          </a:graphic>
          <wp14:sizeRelH relativeFrom="page">
            <wp14:pctWidth>0</wp14:pctWidth>
          </wp14:sizeRelH>
          <wp14:sizeRelV relativeFrom="page">
            <wp14:pctHeight>0</wp14:pctHeight>
          </wp14:sizeRelV>
        </wp:anchor>
      </w:drawing>
    </w:r>
    <w:r w:rsidRPr="00591754">
      <w:rPr>
        <w:sz w:val="20"/>
        <w:szCs w:val="20"/>
      </w:rPr>
      <w:t xml:space="preserve">Pentaho </w:t>
    </w:r>
    <w:r>
      <w:rPr>
        <w:sz w:val="20"/>
        <w:szCs w:val="20"/>
      </w:rPr>
      <w:t xml:space="preserve">BDI </w:t>
    </w:r>
    <w:r w:rsidRPr="00591754">
      <w:rPr>
        <w:sz w:val="20"/>
        <w:szCs w:val="20"/>
      </w:rPr>
      <w:t>Workshop</w:t>
    </w:r>
  </w:p>
  <w:p w:rsidR="00F801DF" w:rsidRPr="00591754" w:rsidRDefault="00F801DF" w:rsidP="00C161BF">
    <w:pPr>
      <w:pStyle w:val="Header"/>
      <w:rPr>
        <w:sz w:val="20"/>
        <w:szCs w:val="20"/>
      </w:rPr>
    </w:pPr>
    <w:r>
      <w:rPr>
        <w:sz w:val="20"/>
        <w:szCs w:val="20"/>
      </w:rPr>
      <w:t>Customer 360</w:t>
    </w:r>
  </w:p>
  <w:p w:rsidR="00F801DF" w:rsidRPr="000419F0" w:rsidRDefault="00F801DF" w:rsidP="00C161BF">
    <w:pPr>
      <w:pStyle w:val="Header"/>
      <w:ind w:left="-36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22095"/>
    <w:multiLevelType w:val="multilevel"/>
    <w:tmpl w:val="122A54B2"/>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15:restartNumberingAfterBreak="0">
    <w:nsid w:val="02B91ED2"/>
    <w:multiLevelType w:val="hybridMultilevel"/>
    <w:tmpl w:val="494C4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27C8A"/>
    <w:multiLevelType w:val="hybridMultilevel"/>
    <w:tmpl w:val="1BC4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30B8E"/>
    <w:multiLevelType w:val="hybridMultilevel"/>
    <w:tmpl w:val="EEC0BA82"/>
    <w:lvl w:ilvl="0" w:tplc="34948156">
      <w:start w:val="1"/>
      <w:numFmt w:val="bullet"/>
      <w:pStyle w:val="PenTable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5696A"/>
    <w:multiLevelType w:val="hybridMultilevel"/>
    <w:tmpl w:val="B7D04014"/>
    <w:lvl w:ilvl="0" w:tplc="AED4A678">
      <w:start w:val="1"/>
      <w:numFmt w:val="bullet"/>
      <w:pStyle w:val="PenBulleted1"/>
      <w:lvlText w:val=""/>
      <w:lvlJc w:val="left"/>
      <w:pPr>
        <w:ind w:left="1166" w:hanging="360"/>
      </w:pPr>
      <w:rPr>
        <w:rFonts w:ascii="Symbol" w:hAnsi="Symbol" w:hint="default"/>
        <w:color w:val="005CA7"/>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15:restartNumberingAfterBreak="0">
    <w:nsid w:val="45CF6354"/>
    <w:multiLevelType w:val="hybridMultilevel"/>
    <w:tmpl w:val="9976E196"/>
    <w:lvl w:ilvl="0" w:tplc="B6685C26">
      <w:numFmt w:val="bullet"/>
      <w:lvlText w:val="-"/>
      <w:lvlJc w:val="left"/>
      <w:pPr>
        <w:ind w:left="936" w:hanging="360"/>
      </w:pPr>
      <w:rPr>
        <w:rFonts w:ascii="Open Sans" w:eastAsiaTheme="minorHAnsi" w:hAnsi="Open Sans" w:cs="Open San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553E05D0"/>
    <w:multiLevelType w:val="hybridMultilevel"/>
    <w:tmpl w:val="A51E0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823FE7"/>
    <w:multiLevelType w:val="hybridMultilevel"/>
    <w:tmpl w:val="B5F64458"/>
    <w:lvl w:ilvl="0" w:tplc="AED4A678">
      <w:start w:val="1"/>
      <w:numFmt w:val="bullet"/>
      <w:lvlText w:val=""/>
      <w:lvlJc w:val="left"/>
      <w:pPr>
        <w:ind w:left="360" w:hanging="360"/>
      </w:pPr>
      <w:rPr>
        <w:rFonts w:ascii="Symbol" w:hAnsi="Symbol" w:hint="default"/>
        <w:color w:val="005CA7"/>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3AD1D38"/>
    <w:multiLevelType w:val="hybridMultilevel"/>
    <w:tmpl w:val="20D283E2"/>
    <w:lvl w:ilvl="0" w:tplc="96A0E47E">
      <w:start w:val="1"/>
      <w:numFmt w:val="decimal"/>
      <w:pStyle w:val="PenNumbered"/>
      <w:lvlText w:val="%1."/>
      <w:lvlJc w:val="left"/>
      <w:pPr>
        <w:ind w:left="540" w:hanging="360"/>
      </w:pPr>
      <w:rPr>
        <w:rFonts w:hint="default"/>
        <w:color w:val="005CA7"/>
      </w:rPr>
    </w:lvl>
    <w:lvl w:ilvl="1" w:tplc="63EE1370">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B5B4B4F"/>
    <w:multiLevelType w:val="hybridMultilevel"/>
    <w:tmpl w:val="D4CE60FE"/>
    <w:lvl w:ilvl="0" w:tplc="885CD228">
      <w:start w:val="1"/>
      <w:numFmt w:val="lowerLetter"/>
      <w:pStyle w:val="PenNumberedSub"/>
      <w:lvlText w:val="%1."/>
      <w:lvlJc w:val="left"/>
      <w:pPr>
        <w:ind w:left="1656" w:hanging="360"/>
      </w:pPr>
      <w:rPr>
        <w:rFonts w:hint="default"/>
        <w:color w:val="005CA7"/>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abstractNumId w:val="4"/>
  </w:num>
  <w:num w:numId="2">
    <w:abstractNumId w:val="9"/>
  </w:num>
  <w:num w:numId="3">
    <w:abstractNumId w:val="8"/>
  </w:num>
  <w:num w:numId="4">
    <w:abstractNumId w:val="3"/>
  </w:num>
  <w:num w:numId="5">
    <w:abstractNumId w:val="8"/>
    <w:lvlOverride w:ilvl="0">
      <w:startOverride w:val="1"/>
    </w:lvlOverride>
  </w:num>
  <w:num w:numId="6">
    <w:abstractNumId w:val="0"/>
  </w:num>
  <w:num w:numId="7">
    <w:abstractNumId w:val="8"/>
    <w:lvlOverride w:ilvl="0">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5"/>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num>
  <w:num w:numId="32">
    <w:abstractNumId w:val="8"/>
  </w:num>
  <w:num w:numId="33">
    <w:abstractNumId w:val="8"/>
  </w:num>
  <w:num w:numId="34">
    <w:abstractNumId w:val="6"/>
  </w:num>
  <w:num w:numId="35">
    <w:abstractNumId w:val="1"/>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 w:numId="44">
    <w:abstractNumId w:val="8"/>
  </w:num>
  <w:num w:numId="45">
    <w:abstractNumId w:val="8"/>
  </w:num>
  <w:num w:numId="46">
    <w:abstractNumId w:val="8"/>
  </w:num>
  <w:num w:numId="47">
    <w:abstractNumId w:val="8"/>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8"/>
  </w:num>
  <w:num w:numId="68">
    <w:abstractNumId w:val="8"/>
  </w:num>
  <w:num w:numId="69">
    <w:abstractNumId w:val="8"/>
  </w:num>
  <w:num w:numId="70">
    <w:abstractNumId w:val="8"/>
  </w:num>
  <w:num w:numId="71">
    <w:abstractNumId w:val="8"/>
  </w:num>
  <w:num w:numId="72">
    <w:abstractNumId w:val="8"/>
  </w:num>
  <w:num w:numId="73">
    <w:abstractNumId w:val="8"/>
  </w:num>
  <w:num w:numId="74">
    <w:abstractNumId w:val="8"/>
  </w:num>
  <w:num w:numId="75">
    <w:abstractNumId w:val="8"/>
  </w:num>
  <w:num w:numId="76">
    <w:abstractNumId w:val="8"/>
  </w:num>
  <w:num w:numId="77">
    <w:abstractNumId w:val="8"/>
  </w:num>
  <w:num w:numId="78">
    <w:abstractNumId w:val="8"/>
  </w:num>
  <w:num w:numId="79">
    <w:abstractNumId w:val="8"/>
  </w:num>
  <w:num w:numId="80">
    <w:abstractNumId w:val="8"/>
  </w:num>
  <w:num w:numId="81">
    <w:abstractNumId w:val="8"/>
  </w:num>
  <w:num w:numId="82">
    <w:abstractNumId w:val="8"/>
  </w:num>
  <w:num w:numId="83">
    <w:abstractNumId w:val="8"/>
  </w:num>
  <w:num w:numId="84">
    <w:abstractNumId w:val="8"/>
  </w:num>
  <w:num w:numId="85">
    <w:abstractNumId w:val="8"/>
  </w:num>
  <w:num w:numId="86">
    <w:abstractNumId w:val="8"/>
  </w:num>
  <w:num w:numId="87">
    <w:abstractNumId w:val="8"/>
  </w:num>
  <w:num w:numId="88">
    <w:abstractNumId w:val="8"/>
  </w:num>
  <w:num w:numId="89">
    <w:abstractNumId w:val="8"/>
  </w:num>
  <w:num w:numId="90">
    <w:abstractNumId w:val="8"/>
  </w:num>
  <w:num w:numId="91">
    <w:abstractNumId w:val="8"/>
  </w:num>
  <w:num w:numId="92">
    <w:abstractNumId w:val="8"/>
  </w:num>
  <w:num w:numId="93">
    <w:abstractNumId w:val="8"/>
  </w:num>
  <w:num w:numId="94">
    <w:abstractNumId w:val="8"/>
  </w:num>
  <w:num w:numId="95">
    <w:abstractNumId w:val="8"/>
  </w:num>
  <w:num w:numId="96">
    <w:abstractNumId w:val="8"/>
  </w:num>
  <w:num w:numId="97">
    <w:abstractNumId w:val="8"/>
  </w:num>
  <w:num w:numId="98">
    <w:abstractNumId w:val="8"/>
  </w:num>
  <w:num w:numId="99">
    <w:abstractNumId w:val="8"/>
  </w:num>
  <w:num w:numId="100">
    <w:abstractNumId w:val="8"/>
  </w:num>
  <w:num w:numId="101">
    <w:abstractNumId w:val="8"/>
  </w:num>
  <w:num w:numId="102">
    <w:abstractNumId w:val="8"/>
  </w:num>
  <w:num w:numId="103">
    <w:abstractNumId w:val="8"/>
  </w:num>
  <w:num w:numId="104">
    <w:abstractNumId w:val="8"/>
  </w:num>
  <w:num w:numId="105">
    <w:abstractNumId w:val="8"/>
  </w:num>
  <w:num w:numId="106">
    <w:abstractNumId w:val="8"/>
  </w:num>
  <w:num w:numId="107">
    <w:abstractNumId w:val="8"/>
  </w:num>
  <w:num w:numId="108">
    <w:abstractNumId w:val="8"/>
  </w:num>
  <w:num w:numId="109">
    <w:abstractNumId w:val="8"/>
  </w:num>
  <w:num w:numId="110">
    <w:abstractNumId w:val="8"/>
  </w:num>
  <w:num w:numId="111">
    <w:abstractNumId w:val="8"/>
  </w:num>
  <w:num w:numId="112">
    <w:abstractNumId w:val="8"/>
  </w:num>
  <w:num w:numId="113">
    <w:abstractNumId w:val="8"/>
  </w:num>
  <w:num w:numId="114">
    <w:abstractNumId w:val="8"/>
  </w:num>
  <w:num w:numId="115">
    <w:abstractNumId w:val="2"/>
  </w:num>
  <w:num w:numId="116">
    <w:abstractNumId w:val="4"/>
  </w:num>
  <w:num w:numId="117">
    <w:abstractNumId w:val="4"/>
  </w:num>
  <w:num w:numId="118">
    <w:abstractNumId w:val="4"/>
  </w:num>
  <w:num w:numId="119">
    <w:abstractNumId w:val="4"/>
  </w:num>
  <w:num w:numId="120">
    <w:abstractNumId w:val="4"/>
  </w:num>
  <w:num w:numId="121">
    <w:abstractNumId w:val="4"/>
  </w:num>
  <w:num w:numId="122">
    <w:abstractNumId w:val="8"/>
  </w:num>
  <w:num w:numId="123">
    <w:abstractNumId w:val="8"/>
  </w:num>
  <w:num w:numId="124">
    <w:abstractNumId w:val="8"/>
  </w:num>
  <w:num w:numId="125">
    <w:abstractNumId w:val="8"/>
  </w:num>
  <w:num w:numId="126">
    <w:abstractNumId w:val="8"/>
  </w:num>
  <w:numIdMacAtCleanup w:val="1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 Grasmick">
    <w15:presenceInfo w15:providerId="None" w15:userId="Will Grasm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revisionView w:markup="0" w:comments="0" w:insDel="0" w:formatting="0" w:inkAnnotations="0"/>
  <w:defaultTabStop w:val="576"/>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fillcolor="none [3212]" stroke="f" strokecolor="none [3212]">
      <v:fill color="none [3212]"/>
      <v:stroke color="none [3212]" weight="0" on="f"/>
      <v:shadow on="t" opacity="22938f" offset="0"/>
      <v:textbox inset=",7.2pt,,7.2pt"/>
      <o:colormru v:ext="edit" colors="black,#daaa1c,#e9b61d,#efbb1e,#e1bd00,#e5b81e,#efc702,#0055b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5E6"/>
    <w:rsid w:val="00000791"/>
    <w:rsid w:val="0000504C"/>
    <w:rsid w:val="00005769"/>
    <w:rsid w:val="000069FF"/>
    <w:rsid w:val="0001105B"/>
    <w:rsid w:val="00011161"/>
    <w:rsid w:val="00013FB0"/>
    <w:rsid w:val="00016B48"/>
    <w:rsid w:val="0002135E"/>
    <w:rsid w:val="0002453A"/>
    <w:rsid w:val="00025686"/>
    <w:rsid w:val="000419F0"/>
    <w:rsid w:val="000427E0"/>
    <w:rsid w:val="00043D1C"/>
    <w:rsid w:val="00043E7E"/>
    <w:rsid w:val="00046B2F"/>
    <w:rsid w:val="000502C7"/>
    <w:rsid w:val="00052F93"/>
    <w:rsid w:val="00053172"/>
    <w:rsid w:val="000602FC"/>
    <w:rsid w:val="00064036"/>
    <w:rsid w:val="00064DFE"/>
    <w:rsid w:val="000652FE"/>
    <w:rsid w:val="00065E19"/>
    <w:rsid w:val="00066CEC"/>
    <w:rsid w:val="000673E8"/>
    <w:rsid w:val="00070589"/>
    <w:rsid w:val="00071E4E"/>
    <w:rsid w:val="00073852"/>
    <w:rsid w:val="0007550F"/>
    <w:rsid w:val="000757E1"/>
    <w:rsid w:val="00075C38"/>
    <w:rsid w:val="000806B1"/>
    <w:rsid w:val="00084791"/>
    <w:rsid w:val="000849B4"/>
    <w:rsid w:val="00091DBC"/>
    <w:rsid w:val="0009246C"/>
    <w:rsid w:val="00093923"/>
    <w:rsid w:val="00095142"/>
    <w:rsid w:val="000A02F5"/>
    <w:rsid w:val="000A0D24"/>
    <w:rsid w:val="000A1D9A"/>
    <w:rsid w:val="000A3B60"/>
    <w:rsid w:val="000A7A9D"/>
    <w:rsid w:val="000B093E"/>
    <w:rsid w:val="000B1F78"/>
    <w:rsid w:val="000B4017"/>
    <w:rsid w:val="000B4419"/>
    <w:rsid w:val="000C39A3"/>
    <w:rsid w:val="000C5620"/>
    <w:rsid w:val="000C5CFB"/>
    <w:rsid w:val="000C6AD4"/>
    <w:rsid w:val="000C71E7"/>
    <w:rsid w:val="000D00D0"/>
    <w:rsid w:val="000D203C"/>
    <w:rsid w:val="000D2129"/>
    <w:rsid w:val="000D410F"/>
    <w:rsid w:val="000D65EB"/>
    <w:rsid w:val="000D690C"/>
    <w:rsid w:val="000E0591"/>
    <w:rsid w:val="000E1B79"/>
    <w:rsid w:val="000E5098"/>
    <w:rsid w:val="000E669A"/>
    <w:rsid w:val="000F08B4"/>
    <w:rsid w:val="00100F7C"/>
    <w:rsid w:val="001047CB"/>
    <w:rsid w:val="0010796B"/>
    <w:rsid w:val="00107996"/>
    <w:rsid w:val="001124C7"/>
    <w:rsid w:val="00112DFF"/>
    <w:rsid w:val="00112E6D"/>
    <w:rsid w:val="00113FBA"/>
    <w:rsid w:val="00114C6D"/>
    <w:rsid w:val="00117318"/>
    <w:rsid w:val="00117876"/>
    <w:rsid w:val="0012217C"/>
    <w:rsid w:val="0012339C"/>
    <w:rsid w:val="001308F3"/>
    <w:rsid w:val="00132A0F"/>
    <w:rsid w:val="00135ACC"/>
    <w:rsid w:val="00135CEF"/>
    <w:rsid w:val="001366E7"/>
    <w:rsid w:val="00136CFA"/>
    <w:rsid w:val="001402D3"/>
    <w:rsid w:val="00141788"/>
    <w:rsid w:val="001432D3"/>
    <w:rsid w:val="001445BE"/>
    <w:rsid w:val="00146886"/>
    <w:rsid w:val="0015310A"/>
    <w:rsid w:val="001562D1"/>
    <w:rsid w:val="001576AC"/>
    <w:rsid w:val="00157CFF"/>
    <w:rsid w:val="00165D6E"/>
    <w:rsid w:val="00171A7F"/>
    <w:rsid w:val="00172669"/>
    <w:rsid w:val="00183068"/>
    <w:rsid w:val="00184DA1"/>
    <w:rsid w:val="001902BF"/>
    <w:rsid w:val="001904BF"/>
    <w:rsid w:val="00194B14"/>
    <w:rsid w:val="0019770F"/>
    <w:rsid w:val="00197B98"/>
    <w:rsid w:val="001A09B3"/>
    <w:rsid w:val="001A13AB"/>
    <w:rsid w:val="001A1537"/>
    <w:rsid w:val="001A3277"/>
    <w:rsid w:val="001A5351"/>
    <w:rsid w:val="001A716C"/>
    <w:rsid w:val="001B0017"/>
    <w:rsid w:val="001B0C45"/>
    <w:rsid w:val="001B1BF8"/>
    <w:rsid w:val="001B3549"/>
    <w:rsid w:val="001B397E"/>
    <w:rsid w:val="001B4A1E"/>
    <w:rsid w:val="001B5162"/>
    <w:rsid w:val="001B581C"/>
    <w:rsid w:val="001B5D01"/>
    <w:rsid w:val="001B6058"/>
    <w:rsid w:val="001B638F"/>
    <w:rsid w:val="001B6487"/>
    <w:rsid w:val="001B6575"/>
    <w:rsid w:val="001B6E2E"/>
    <w:rsid w:val="001B7CB8"/>
    <w:rsid w:val="001C1D2E"/>
    <w:rsid w:val="001C2861"/>
    <w:rsid w:val="001C32B7"/>
    <w:rsid w:val="001D34BF"/>
    <w:rsid w:val="001D4E1F"/>
    <w:rsid w:val="001D6814"/>
    <w:rsid w:val="001D6CD4"/>
    <w:rsid w:val="001D6D2B"/>
    <w:rsid w:val="001E02BF"/>
    <w:rsid w:val="001E2CF8"/>
    <w:rsid w:val="001E33A9"/>
    <w:rsid w:val="001F2341"/>
    <w:rsid w:val="001F2A08"/>
    <w:rsid w:val="00201383"/>
    <w:rsid w:val="002030D2"/>
    <w:rsid w:val="002173A6"/>
    <w:rsid w:val="002205E9"/>
    <w:rsid w:val="00220FA4"/>
    <w:rsid w:val="00223491"/>
    <w:rsid w:val="00230A48"/>
    <w:rsid w:val="00231493"/>
    <w:rsid w:val="00231950"/>
    <w:rsid w:val="00233201"/>
    <w:rsid w:val="00236B77"/>
    <w:rsid w:val="002404E4"/>
    <w:rsid w:val="002408A4"/>
    <w:rsid w:val="00241299"/>
    <w:rsid w:val="00242401"/>
    <w:rsid w:val="00243781"/>
    <w:rsid w:val="002441CE"/>
    <w:rsid w:val="002448F9"/>
    <w:rsid w:val="00244D32"/>
    <w:rsid w:val="00244DB8"/>
    <w:rsid w:val="00253B28"/>
    <w:rsid w:val="002553AE"/>
    <w:rsid w:val="00264C52"/>
    <w:rsid w:val="00266ED7"/>
    <w:rsid w:val="00270E14"/>
    <w:rsid w:val="0027292D"/>
    <w:rsid w:val="00276CC7"/>
    <w:rsid w:val="00282F98"/>
    <w:rsid w:val="00283CF5"/>
    <w:rsid w:val="00284CE7"/>
    <w:rsid w:val="00290AB2"/>
    <w:rsid w:val="002919ED"/>
    <w:rsid w:val="00294774"/>
    <w:rsid w:val="00296531"/>
    <w:rsid w:val="002A00E8"/>
    <w:rsid w:val="002A0E6C"/>
    <w:rsid w:val="002A1036"/>
    <w:rsid w:val="002A2DCB"/>
    <w:rsid w:val="002A5116"/>
    <w:rsid w:val="002A708A"/>
    <w:rsid w:val="002B1558"/>
    <w:rsid w:val="002B3185"/>
    <w:rsid w:val="002B4967"/>
    <w:rsid w:val="002B4D83"/>
    <w:rsid w:val="002B7FD0"/>
    <w:rsid w:val="002C3B1B"/>
    <w:rsid w:val="002C4E15"/>
    <w:rsid w:val="002D1F84"/>
    <w:rsid w:val="002D28EC"/>
    <w:rsid w:val="002D2D34"/>
    <w:rsid w:val="002D4951"/>
    <w:rsid w:val="002D60B8"/>
    <w:rsid w:val="002D6E6B"/>
    <w:rsid w:val="002E1A16"/>
    <w:rsid w:val="002E2C36"/>
    <w:rsid w:val="002E37DC"/>
    <w:rsid w:val="002E381E"/>
    <w:rsid w:val="002E44C0"/>
    <w:rsid w:val="002E5BBD"/>
    <w:rsid w:val="002E6F76"/>
    <w:rsid w:val="002F0979"/>
    <w:rsid w:val="002F3325"/>
    <w:rsid w:val="002F3E85"/>
    <w:rsid w:val="002F4EE1"/>
    <w:rsid w:val="002F5515"/>
    <w:rsid w:val="002F6B42"/>
    <w:rsid w:val="002F6B7A"/>
    <w:rsid w:val="00310E44"/>
    <w:rsid w:val="0031126F"/>
    <w:rsid w:val="00311BBC"/>
    <w:rsid w:val="003121A4"/>
    <w:rsid w:val="003160F8"/>
    <w:rsid w:val="00317DC6"/>
    <w:rsid w:val="003227B4"/>
    <w:rsid w:val="00323191"/>
    <w:rsid w:val="00323324"/>
    <w:rsid w:val="00324A3A"/>
    <w:rsid w:val="00327E30"/>
    <w:rsid w:val="00330260"/>
    <w:rsid w:val="003315DF"/>
    <w:rsid w:val="0033205A"/>
    <w:rsid w:val="00332EAD"/>
    <w:rsid w:val="00333149"/>
    <w:rsid w:val="003331D1"/>
    <w:rsid w:val="0033453B"/>
    <w:rsid w:val="00340C87"/>
    <w:rsid w:val="00341A5E"/>
    <w:rsid w:val="003424E0"/>
    <w:rsid w:val="00345A73"/>
    <w:rsid w:val="003535DA"/>
    <w:rsid w:val="003550EA"/>
    <w:rsid w:val="00357FBC"/>
    <w:rsid w:val="00362867"/>
    <w:rsid w:val="003631FA"/>
    <w:rsid w:val="00364783"/>
    <w:rsid w:val="00366850"/>
    <w:rsid w:val="003726D4"/>
    <w:rsid w:val="0037310A"/>
    <w:rsid w:val="0037552A"/>
    <w:rsid w:val="003765BD"/>
    <w:rsid w:val="00377462"/>
    <w:rsid w:val="0038289A"/>
    <w:rsid w:val="00383F73"/>
    <w:rsid w:val="00385491"/>
    <w:rsid w:val="0038671B"/>
    <w:rsid w:val="00392B38"/>
    <w:rsid w:val="00393B3C"/>
    <w:rsid w:val="00394AC1"/>
    <w:rsid w:val="003954B6"/>
    <w:rsid w:val="003A0B52"/>
    <w:rsid w:val="003A430D"/>
    <w:rsid w:val="003A7B94"/>
    <w:rsid w:val="003B160F"/>
    <w:rsid w:val="003B2836"/>
    <w:rsid w:val="003B377C"/>
    <w:rsid w:val="003C1680"/>
    <w:rsid w:val="003C1AD5"/>
    <w:rsid w:val="003C1E5E"/>
    <w:rsid w:val="003C22EB"/>
    <w:rsid w:val="003C2E19"/>
    <w:rsid w:val="003C453B"/>
    <w:rsid w:val="003C618E"/>
    <w:rsid w:val="003C798E"/>
    <w:rsid w:val="003D2A1A"/>
    <w:rsid w:val="003D44B0"/>
    <w:rsid w:val="003D4752"/>
    <w:rsid w:val="003D6B66"/>
    <w:rsid w:val="003E0944"/>
    <w:rsid w:val="003E167D"/>
    <w:rsid w:val="003E1CB6"/>
    <w:rsid w:val="003E73E5"/>
    <w:rsid w:val="003F35CE"/>
    <w:rsid w:val="003F69F2"/>
    <w:rsid w:val="0040244A"/>
    <w:rsid w:val="0040575C"/>
    <w:rsid w:val="00405A25"/>
    <w:rsid w:val="00407AAA"/>
    <w:rsid w:val="00407D55"/>
    <w:rsid w:val="00412FC6"/>
    <w:rsid w:val="00415F8D"/>
    <w:rsid w:val="004225B6"/>
    <w:rsid w:val="00422D0C"/>
    <w:rsid w:val="00423CC4"/>
    <w:rsid w:val="004249B3"/>
    <w:rsid w:val="00424E1B"/>
    <w:rsid w:val="00426C40"/>
    <w:rsid w:val="00427953"/>
    <w:rsid w:val="0043393C"/>
    <w:rsid w:val="00434DC8"/>
    <w:rsid w:val="00437849"/>
    <w:rsid w:val="00443243"/>
    <w:rsid w:val="0044725D"/>
    <w:rsid w:val="00450FE2"/>
    <w:rsid w:val="004516FA"/>
    <w:rsid w:val="00457054"/>
    <w:rsid w:val="00462988"/>
    <w:rsid w:val="004636BF"/>
    <w:rsid w:val="0046380F"/>
    <w:rsid w:val="00466F1C"/>
    <w:rsid w:val="00473BEC"/>
    <w:rsid w:val="00476C09"/>
    <w:rsid w:val="00482047"/>
    <w:rsid w:val="004828E9"/>
    <w:rsid w:val="004854DC"/>
    <w:rsid w:val="0049245E"/>
    <w:rsid w:val="00492F2E"/>
    <w:rsid w:val="00493284"/>
    <w:rsid w:val="0049594A"/>
    <w:rsid w:val="004A2071"/>
    <w:rsid w:val="004A287C"/>
    <w:rsid w:val="004A3378"/>
    <w:rsid w:val="004A33F1"/>
    <w:rsid w:val="004A5ED8"/>
    <w:rsid w:val="004B1680"/>
    <w:rsid w:val="004B513E"/>
    <w:rsid w:val="004B660B"/>
    <w:rsid w:val="004B752C"/>
    <w:rsid w:val="004C1AD1"/>
    <w:rsid w:val="004D16A0"/>
    <w:rsid w:val="004D1A1F"/>
    <w:rsid w:val="004D5D07"/>
    <w:rsid w:val="004D6774"/>
    <w:rsid w:val="004D6777"/>
    <w:rsid w:val="004D7395"/>
    <w:rsid w:val="004D7E2A"/>
    <w:rsid w:val="004E0A96"/>
    <w:rsid w:val="004E2E4A"/>
    <w:rsid w:val="004E5DD0"/>
    <w:rsid w:val="004E639E"/>
    <w:rsid w:val="004F0248"/>
    <w:rsid w:val="004F2446"/>
    <w:rsid w:val="004F49F2"/>
    <w:rsid w:val="004F7D3E"/>
    <w:rsid w:val="0050070F"/>
    <w:rsid w:val="005009F5"/>
    <w:rsid w:val="005024D3"/>
    <w:rsid w:val="0050266B"/>
    <w:rsid w:val="005051E6"/>
    <w:rsid w:val="00505E7B"/>
    <w:rsid w:val="00510807"/>
    <w:rsid w:val="005110CC"/>
    <w:rsid w:val="00511A24"/>
    <w:rsid w:val="00512499"/>
    <w:rsid w:val="005163CB"/>
    <w:rsid w:val="00517AF2"/>
    <w:rsid w:val="0052464D"/>
    <w:rsid w:val="00526132"/>
    <w:rsid w:val="00527016"/>
    <w:rsid w:val="0052702A"/>
    <w:rsid w:val="00527C85"/>
    <w:rsid w:val="005308D2"/>
    <w:rsid w:val="00531476"/>
    <w:rsid w:val="005319C6"/>
    <w:rsid w:val="00533878"/>
    <w:rsid w:val="005379CE"/>
    <w:rsid w:val="00537C1C"/>
    <w:rsid w:val="00540646"/>
    <w:rsid w:val="00544739"/>
    <w:rsid w:val="0055463C"/>
    <w:rsid w:val="005560D3"/>
    <w:rsid w:val="00561A14"/>
    <w:rsid w:val="005627B1"/>
    <w:rsid w:val="005635B1"/>
    <w:rsid w:val="0056389F"/>
    <w:rsid w:val="00563C1B"/>
    <w:rsid w:val="005648AA"/>
    <w:rsid w:val="0056608E"/>
    <w:rsid w:val="0056718C"/>
    <w:rsid w:val="0057197A"/>
    <w:rsid w:val="00572919"/>
    <w:rsid w:val="005756C5"/>
    <w:rsid w:val="005756DF"/>
    <w:rsid w:val="00583546"/>
    <w:rsid w:val="00583FE9"/>
    <w:rsid w:val="00587347"/>
    <w:rsid w:val="00591736"/>
    <w:rsid w:val="00591754"/>
    <w:rsid w:val="0059239B"/>
    <w:rsid w:val="00593E42"/>
    <w:rsid w:val="0059468C"/>
    <w:rsid w:val="00595238"/>
    <w:rsid w:val="00595E41"/>
    <w:rsid w:val="005A1688"/>
    <w:rsid w:val="005A6754"/>
    <w:rsid w:val="005B0885"/>
    <w:rsid w:val="005B292B"/>
    <w:rsid w:val="005B30A9"/>
    <w:rsid w:val="005B5F79"/>
    <w:rsid w:val="005B634D"/>
    <w:rsid w:val="005B76D8"/>
    <w:rsid w:val="005B7F5B"/>
    <w:rsid w:val="005C00D7"/>
    <w:rsid w:val="005C0773"/>
    <w:rsid w:val="005C291C"/>
    <w:rsid w:val="005C2E7B"/>
    <w:rsid w:val="005C36CD"/>
    <w:rsid w:val="005C5EA3"/>
    <w:rsid w:val="005C70FE"/>
    <w:rsid w:val="005D0098"/>
    <w:rsid w:val="005D4555"/>
    <w:rsid w:val="005D60D3"/>
    <w:rsid w:val="005D69A4"/>
    <w:rsid w:val="005D72BA"/>
    <w:rsid w:val="005D7665"/>
    <w:rsid w:val="005D7693"/>
    <w:rsid w:val="005E1697"/>
    <w:rsid w:val="005E1749"/>
    <w:rsid w:val="005E364D"/>
    <w:rsid w:val="005E369C"/>
    <w:rsid w:val="005E3FE5"/>
    <w:rsid w:val="005E4624"/>
    <w:rsid w:val="005E5D78"/>
    <w:rsid w:val="005E66D4"/>
    <w:rsid w:val="005E6D4F"/>
    <w:rsid w:val="005F07B0"/>
    <w:rsid w:val="005F3773"/>
    <w:rsid w:val="005F556F"/>
    <w:rsid w:val="005F5751"/>
    <w:rsid w:val="006012A0"/>
    <w:rsid w:val="00601B69"/>
    <w:rsid w:val="006027E2"/>
    <w:rsid w:val="00603FBC"/>
    <w:rsid w:val="00604D70"/>
    <w:rsid w:val="0060772A"/>
    <w:rsid w:val="00610050"/>
    <w:rsid w:val="00611213"/>
    <w:rsid w:val="00611D6C"/>
    <w:rsid w:val="0061695A"/>
    <w:rsid w:val="00620D2F"/>
    <w:rsid w:val="006220CD"/>
    <w:rsid w:val="00626BAA"/>
    <w:rsid w:val="00631B74"/>
    <w:rsid w:val="00633F80"/>
    <w:rsid w:val="00636B8D"/>
    <w:rsid w:val="006373D7"/>
    <w:rsid w:val="006379F3"/>
    <w:rsid w:val="00640B18"/>
    <w:rsid w:val="00643DEC"/>
    <w:rsid w:val="00645D36"/>
    <w:rsid w:val="00647312"/>
    <w:rsid w:val="006473B1"/>
    <w:rsid w:val="0065180B"/>
    <w:rsid w:val="00651FB9"/>
    <w:rsid w:val="006534BA"/>
    <w:rsid w:val="00655777"/>
    <w:rsid w:val="00655B77"/>
    <w:rsid w:val="0065639C"/>
    <w:rsid w:val="00656822"/>
    <w:rsid w:val="0066026C"/>
    <w:rsid w:val="00663E4E"/>
    <w:rsid w:val="006652E0"/>
    <w:rsid w:val="00670F92"/>
    <w:rsid w:val="0067176A"/>
    <w:rsid w:val="0067208D"/>
    <w:rsid w:val="00673C9E"/>
    <w:rsid w:val="00677431"/>
    <w:rsid w:val="00682AD3"/>
    <w:rsid w:val="00687DC7"/>
    <w:rsid w:val="006902D1"/>
    <w:rsid w:val="00695D31"/>
    <w:rsid w:val="0069701C"/>
    <w:rsid w:val="006B0CD6"/>
    <w:rsid w:val="006B10C9"/>
    <w:rsid w:val="006B144A"/>
    <w:rsid w:val="006B1E16"/>
    <w:rsid w:val="006B4C7C"/>
    <w:rsid w:val="006B74B9"/>
    <w:rsid w:val="006C15AC"/>
    <w:rsid w:val="006D016C"/>
    <w:rsid w:val="006D1C7B"/>
    <w:rsid w:val="006D1DC7"/>
    <w:rsid w:val="006D32E9"/>
    <w:rsid w:val="006D3EBC"/>
    <w:rsid w:val="006D4055"/>
    <w:rsid w:val="006D4ABD"/>
    <w:rsid w:val="006D4C0F"/>
    <w:rsid w:val="006D4CBB"/>
    <w:rsid w:val="006D5033"/>
    <w:rsid w:val="006D6175"/>
    <w:rsid w:val="006D6A06"/>
    <w:rsid w:val="006D6D91"/>
    <w:rsid w:val="006E1610"/>
    <w:rsid w:val="006E16B0"/>
    <w:rsid w:val="006E2DE5"/>
    <w:rsid w:val="006E4FD8"/>
    <w:rsid w:val="006E62EC"/>
    <w:rsid w:val="006E6B03"/>
    <w:rsid w:val="006F1C8E"/>
    <w:rsid w:val="006F26C6"/>
    <w:rsid w:val="006F62F2"/>
    <w:rsid w:val="006F7F73"/>
    <w:rsid w:val="00700AB6"/>
    <w:rsid w:val="00702820"/>
    <w:rsid w:val="007039C5"/>
    <w:rsid w:val="0070713B"/>
    <w:rsid w:val="00707A15"/>
    <w:rsid w:val="00712183"/>
    <w:rsid w:val="007121F8"/>
    <w:rsid w:val="00712278"/>
    <w:rsid w:val="00712814"/>
    <w:rsid w:val="00712F5D"/>
    <w:rsid w:val="00713878"/>
    <w:rsid w:val="00713D51"/>
    <w:rsid w:val="007160F4"/>
    <w:rsid w:val="00716673"/>
    <w:rsid w:val="00716F8E"/>
    <w:rsid w:val="007172EF"/>
    <w:rsid w:val="007202E0"/>
    <w:rsid w:val="0072333B"/>
    <w:rsid w:val="00727C9B"/>
    <w:rsid w:val="0073134E"/>
    <w:rsid w:val="00731B6F"/>
    <w:rsid w:val="00733E94"/>
    <w:rsid w:val="00734675"/>
    <w:rsid w:val="00734B72"/>
    <w:rsid w:val="0073528F"/>
    <w:rsid w:val="00744DED"/>
    <w:rsid w:val="0074541C"/>
    <w:rsid w:val="007459B8"/>
    <w:rsid w:val="0074670C"/>
    <w:rsid w:val="00746832"/>
    <w:rsid w:val="00747747"/>
    <w:rsid w:val="0075062E"/>
    <w:rsid w:val="00750AC9"/>
    <w:rsid w:val="00750CB3"/>
    <w:rsid w:val="00752A4E"/>
    <w:rsid w:val="00754920"/>
    <w:rsid w:val="0075515C"/>
    <w:rsid w:val="0075767C"/>
    <w:rsid w:val="007603FF"/>
    <w:rsid w:val="0076044A"/>
    <w:rsid w:val="00760901"/>
    <w:rsid w:val="00760D81"/>
    <w:rsid w:val="0076173C"/>
    <w:rsid w:val="007623C0"/>
    <w:rsid w:val="00762422"/>
    <w:rsid w:val="00762B04"/>
    <w:rsid w:val="00765BB2"/>
    <w:rsid w:val="0077004E"/>
    <w:rsid w:val="007706F0"/>
    <w:rsid w:val="0077453E"/>
    <w:rsid w:val="0077650A"/>
    <w:rsid w:val="007779FD"/>
    <w:rsid w:val="00782324"/>
    <w:rsid w:val="007830AA"/>
    <w:rsid w:val="007906F8"/>
    <w:rsid w:val="007917AC"/>
    <w:rsid w:val="00791E79"/>
    <w:rsid w:val="007942D2"/>
    <w:rsid w:val="00796D2B"/>
    <w:rsid w:val="007A05DD"/>
    <w:rsid w:val="007A101F"/>
    <w:rsid w:val="007A1F41"/>
    <w:rsid w:val="007A2CD3"/>
    <w:rsid w:val="007A451D"/>
    <w:rsid w:val="007A74B7"/>
    <w:rsid w:val="007B0418"/>
    <w:rsid w:val="007B601F"/>
    <w:rsid w:val="007C04EB"/>
    <w:rsid w:val="007C4B1B"/>
    <w:rsid w:val="007C4F2A"/>
    <w:rsid w:val="007C53A1"/>
    <w:rsid w:val="007C69BF"/>
    <w:rsid w:val="007C6B31"/>
    <w:rsid w:val="007D0DA0"/>
    <w:rsid w:val="007D25E6"/>
    <w:rsid w:val="007D38FF"/>
    <w:rsid w:val="007D551B"/>
    <w:rsid w:val="007E10D8"/>
    <w:rsid w:val="007E2E1D"/>
    <w:rsid w:val="007E4267"/>
    <w:rsid w:val="007E47DD"/>
    <w:rsid w:val="007E5E3B"/>
    <w:rsid w:val="007E5F67"/>
    <w:rsid w:val="007E6891"/>
    <w:rsid w:val="007F3B07"/>
    <w:rsid w:val="007F3E39"/>
    <w:rsid w:val="00800C33"/>
    <w:rsid w:val="00800C5B"/>
    <w:rsid w:val="00801684"/>
    <w:rsid w:val="00802CC1"/>
    <w:rsid w:val="00803AB1"/>
    <w:rsid w:val="00810198"/>
    <w:rsid w:val="00810354"/>
    <w:rsid w:val="00812E0F"/>
    <w:rsid w:val="008142C8"/>
    <w:rsid w:val="00815570"/>
    <w:rsid w:val="00817185"/>
    <w:rsid w:val="00820780"/>
    <w:rsid w:val="00824404"/>
    <w:rsid w:val="00824967"/>
    <w:rsid w:val="00825331"/>
    <w:rsid w:val="00825E4E"/>
    <w:rsid w:val="00826E12"/>
    <w:rsid w:val="0083279D"/>
    <w:rsid w:val="00841ACD"/>
    <w:rsid w:val="008454DA"/>
    <w:rsid w:val="00847190"/>
    <w:rsid w:val="0085022C"/>
    <w:rsid w:val="00852924"/>
    <w:rsid w:val="00852F39"/>
    <w:rsid w:val="00853C38"/>
    <w:rsid w:val="008545E8"/>
    <w:rsid w:val="008551DC"/>
    <w:rsid w:val="00856527"/>
    <w:rsid w:val="00856E98"/>
    <w:rsid w:val="008574C4"/>
    <w:rsid w:val="008605A7"/>
    <w:rsid w:val="008607A7"/>
    <w:rsid w:val="0086316E"/>
    <w:rsid w:val="00863EBC"/>
    <w:rsid w:val="008657ED"/>
    <w:rsid w:val="0086675C"/>
    <w:rsid w:val="0087017F"/>
    <w:rsid w:val="0087052A"/>
    <w:rsid w:val="00870756"/>
    <w:rsid w:val="00872C3B"/>
    <w:rsid w:val="00874ACA"/>
    <w:rsid w:val="0087501B"/>
    <w:rsid w:val="008762AB"/>
    <w:rsid w:val="00880498"/>
    <w:rsid w:val="00880B4F"/>
    <w:rsid w:val="0088103A"/>
    <w:rsid w:val="008812B2"/>
    <w:rsid w:val="00884594"/>
    <w:rsid w:val="00885C86"/>
    <w:rsid w:val="00887DDC"/>
    <w:rsid w:val="00890645"/>
    <w:rsid w:val="00890CDF"/>
    <w:rsid w:val="00891C48"/>
    <w:rsid w:val="00892036"/>
    <w:rsid w:val="0089316F"/>
    <w:rsid w:val="00896C81"/>
    <w:rsid w:val="008A2699"/>
    <w:rsid w:val="008A65DD"/>
    <w:rsid w:val="008A68AB"/>
    <w:rsid w:val="008B34E6"/>
    <w:rsid w:val="008B4327"/>
    <w:rsid w:val="008B44F0"/>
    <w:rsid w:val="008B5C30"/>
    <w:rsid w:val="008C1435"/>
    <w:rsid w:val="008C4543"/>
    <w:rsid w:val="008C4D2D"/>
    <w:rsid w:val="008D12DB"/>
    <w:rsid w:val="008D1312"/>
    <w:rsid w:val="008D3153"/>
    <w:rsid w:val="008E02DE"/>
    <w:rsid w:val="008E3BF7"/>
    <w:rsid w:val="008E4220"/>
    <w:rsid w:val="008E6251"/>
    <w:rsid w:val="008F0007"/>
    <w:rsid w:val="008F1928"/>
    <w:rsid w:val="008F3C3B"/>
    <w:rsid w:val="008F3E00"/>
    <w:rsid w:val="008F541A"/>
    <w:rsid w:val="008F6289"/>
    <w:rsid w:val="008F69A1"/>
    <w:rsid w:val="00900E43"/>
    <w:rsid w:val="00901A40"/>
    <w:rsid w:val="00905BC8"/>
    <w:rsid w:val="00906137"/>
    <w:rsid w:val="00911639"/>
    <w:rsid w:val="00912BA7"/>
    <w:rsid w:val="00913CB8"/>
    <w:rsid w:val="00914736"/>
    <w:rsid w:val="00914F28"/>
    <w:rsid w:val="00915187"/>
    <w:rsid w:val="0091763A"/>
    <w:rsid w:val="00922BC5"/>
    <w:rsid w:val="00924A73"/>
    <w:rsid w:val="00925428"/>
    <w:rsid w:val="0092612E"/>
    <w:rsid w:val="0093025D"/>
    <w:rsid w:val="00930628"/>
    <w:rsid w:val="00931418"/>
    <w:rsid w:val="00931EAD"/>
    <w:rsid w:val="009345EE"/>
    <w:rsid w:val="00935F6C"/>
    <w:rsid w:val="0093759E"/>
    <w:rsid w:val="00940CE8"/>
    <w:rsid w:val="00945688"/>
    <w:rsid w:val="00946B20"/>
    <w:rsid w:val="00947841"/>
    <w:rsid w:val="00953F67"/>
    <w:rsid w:val="00956B7F"/>
    <w:rsid w:val="009605CA"/>
    <w:rsid w:val="00962FD1"/>
    <w:rsid w:val="00963775"/>
    <w:rsid w:val="0096675B"/>
    <w:rsid w:val="00971F0A"/>
    <w:rsid w:val="00973905"/>
    <w:rsid w:val="00975547"/>
    <w:rsid w:val="0098248F"/>
    <w:rsid w:val="009824B8"/>
    <w:rsid w:val="009939CE"/>
    <w:rsid w:val="00996A46"/>
    <w:rsid w:val="009A1EC3"/>
    <w:rsid w:val="009A6C8E"/>
    <w:rsid w:val="009B05DB"/>
    <w:rsid w:val="009B64E8"/>
    <w:rsid w:val="009C2148"/>
    <w:rsid w:val="009C2521"/>
    <w:rsid w:val="009C35B1"/>
    <w:rsid w:val="009C5049"/>
    <w:rsid w:val="009C5300"/>
    <w:rsid w:val="009C576D"/>
    <w:rsid w:val="009C6A10"/>
    <w:rsid w:val="009D3421"/>
    <w:rsid w:val="009D35B4"/>
    <w:rsid w:val="009D3B6B"/>
    <w:rsid w:val="009E1C13"/>
    <w:rsid w:val="009E2F6F"/>
    <w:rsid w:val="009E35F2"/>
    <w:rsid w:val="009E4752"/>
    <w:rsid w:val="009F68BE"/>
    <w:rsid w:val="00A00CE7"/>
    <w:rsid w:val="00A02A30"/>
    <w:rsid w:val="00A0418A"/>
    <w:rsid w:val="00A041B6"/>
    <w:rsid w:val="00A04B01"/>
    <w:rsid w:val="00A06B5F"/>
    <w:rsid w:val="00A06E60"/>
    <w:rsid w:val="00A07BF8"/>
    <w:rsid w:val="00A12D68"/>
    <w:rsid w:val="00A157BE"/>
    <w:rsid w:val="00A17184"/>
    <w:rsid w:val="00A20D5C"/>
    <w:rsid w:val="00A2189C"/>
    <w:rsid w:val="00A24D74"/>
    <w:rsid w:val="00A24E5F"/>
    <w:rsid w:val="00A2663D"/>
    <w:rsid w:val="00A273E4"/>
    <w:rsid w:val="00A3222E"/>
    <w:rsid w:val="00A32B3A"/>
    <w:rsid w:val="00A33083"/>
    <w:rsid w:val="00A35D4F"/>
    <w:rsid w:val="00A37997"/>
    <w:rsid w:val="00A37CF9"/>
    <w:rsid w:val="00A40689"/>
    <w:rsid w:val="00A40DFE"/>
    <w:rsid w:val="00A4486B"/>
    <w:rsid w:val="00A4533D"/>
    <w:rsid w:val="00A45A54"/>
    <w:rsid w:val="00A4605C"/>
    <w:rsid w:val="00A46122"/>
    <w:rsid w:val="00A56210"/>
    <w:rsid w:val="00A56D4A"/>
    <w:rsid w:val="00A57A63"/>
    <w:rsid w:val="00A60414"/>
    <w:rsid w:val="00A6111E"/>
    <w:rsid w:val="00A61F18"/>
    <w:rsid w:val="00A6245A"/>
    <w:rsid w:val="00A62488"/>
    <w:rsid w:val="00A624BF"/>
    <w:rsid w:val="00A63DA5"/>
    <w:rsid w:val="00A64616"/>
    <w:rsid w:val="00A66F39"/>
    <w:rsid w:val="00A66F53"/>
    <w:rsid w:val="00A71D09"/>
    <w:rsid w:val="00A731FF"/>
    <w:rsid w:val="00A76D91"/>
    <w:rsid w:val="00A778EA"/>
    <w:rsid w:val="00A80CD6"/>
    <w:rsid w:val="00A83CD0"/>
    <w:rsid w:val="00A843DB"/>
    <w:rsid w:val="00A85FF8"/>
    <w:rsid w:val="00A8601E"/>
    <w:rsid w:val="00A90A83"/>
    <w:rsid w:val="00A91452"/>
    <w:rsid w:val="00A91DEC"/>
    <w:rsid w:val="00A92882"/>
    <w:rsid w:val="00A9335B"/>
    <w:rsid w:val="00A93522"/>
    <w:rsid w:val="00A95B46"/>
    <w:rsid w:val="00A9626D"/>
    <w:rsid w:val="00AA1C1F"/>
    <w:rsid w:val="00AA2199"/>
    <w:rsid w:val="00AA4EFB"/>
    <w:rsid w:val="00AB0328"/>
    <w:rsid w:val="00AB6E17"/>
    <w:rsid w:val="00AC1796"/>
    <w:rsid w:val="00AC22BF"/>
    <w:rsid w:val="00AC4126"/>
    <w:rsid w:val="00AC5D94"/>
    <w:rsid w:val="00AC728A"/>
    <w:rsid w:val="00AD05CA"/>
    <w:rsid w:val="00AD20CD"/>
    <w:rsid w:val="00AD256F"/>
    <w:rsid w:val="00AD5263"/>
    <w:rsid w:val="00AD7043"/>
    <w:rsid w:val="00AD758F"/>
    <w:rsid w:val="00AE4E39"/>
    <w:rsid w:val="00AE773C"/>
    <w:rsid w:val="00AF1BC2"/>
    <w:rsid w:val="00AF2DD4"/>
    <w:rsid w:val="00AF42C8"/>
    <w:rsid w:val="00AF5A92"/>
    <w:rsid w:val="00B03A90"/>
    <w:rsid w:val="00B03CC6"/>
    <w:rsid w:val="00B07B0D"/>
    <w:rsid w:val="00B111D7"/>
    <w:rsid w:val="00B17005"/>
    <w:rsid w:val="00B17B02"/>
    <w:rsid w:val="00B2200C"/>
    <w:rsid w:val="00B22729"/>
    <w:rsid w:val="00B2447C"/>
    <w:rsid w:val="00B26973"/>
    <w:rsid w:val="00B27282"/>
    <w:rsid w:val="00B2788A"/>
    <w:rsid w:val="00B33C9E"/>
    <w:rsid w:val="00B34656"/>
    <w:rsid w:val="00B45A04"/>
    <w:rsid w:val="00B46E8B"/>
    <w:rsid w:val="00B470AD"/>
    <w:rsid w:val="00B47205"/>
    <w:rsid w:val="00B51D1C"/>
    <w:rsid w:val="00B52A65"/>
    <w:rsid w:val="00B5313E"/>
    <w:rsid w:val="00B534B3"/>
    <w:rsid w:val="00B53F7A"/>
    <w:rsid w:val="00B56BE8"/>
    <w:rsid w:val="00B56C02"/>
    <w:rsid w:val="00B57CE0"/>
    <w:rsid w:val="00B65A92"/>
    <w:rsid w:val="00B662CB"/>
    <w:rsid w:val="00B667B1"/>
    <w:rsid w:val="00B70A1A"/>
    <w:rsid w:val="00B7194B"/>
    <w:rsid w:val="00B72458"/>
    <w:rsid w:val="00B76362"/>
    <w:rsid w:val="00B81980"/>
    <w:rsid w:val="00B839D4"/>
    <w:rsid w:val="00B83DFC"/>
    <w:rsid w:val="00B83E26"/>
    <w:rsid w:val="00B85B82"/>
    <w:rsid w:val="00B8668B"/>
    <w:rsid w:val="00B90711"/>
    <w:rsid w:val="00B931DA"/>
    <w:rsid w:val="00B94E73"/>
    <w:rsid w:val="00BA377F"/>
    <w:rsid w:val="00BA713C"/>
    <w:rsid w:val="00BB4050"/>
    <w:rsid w:val="00BB5F53"/>
    <w:rsid w:val="00BC2B49"/>
    <w:rsid w:val="00BC42F8"/>
    <w:rsid w:val="00BC4D37"/>
    <w:rsid w:val="00BC534F"/>
    <w:rsid w:val="00BC5E74"/>
    <w:rsid w:val="00BD0153"/>
    <w:rsid w:val="00BD1A51"/>
    <w:rsid w:val="00BE267A"/>
    <w:rsid w:val="00BE2A2C"/>
    <w:rsid w:val="00BE2D31"/>
    <w:rsid w:val="00BE79A9"/>
    <w:rsid w:val="00BF0249"/>
    <w:rsid w:val="00BF1756"/>
    <w:rsid w:val="00BF22D7"/>
    <w:rsid w:val="00BF4B4F"/>
    <w:rsid w:val="00BF73D8"/>
    <w:rsid w:val="00C02084"/>
    <w:rsid w:val="00C024AD"/>
    <w:rsid w:val="00C02507"/>
    <w:rsid w:val="00C0527C"/>
    <w:rsid w:val="00C0596A"/>
    <w:rsid w:val="00C06F2A"/>
    <w:rsid w:val="00C10FA9"/>
    <w:rsid w:val="00C1132A"/>
    <w:rsid w:val="00C130DD"/>
    <w:rsid w:val="00C1314D"/>
    <w:rsid w:val="00C15B75"/>
    <w:rsid w:val="00C161BF"/>
    <w:rsid w:val="00C17AC6"/>
    <w:rsid w:val="00C27EAA"/>
    <w:rsid w:val="00C32327"/>
    <w:rsid w:val="00C374CD"/>
    <w:rsid w:val="00C40CCC"/>
    <w:rsid w:val="00C42BBB"/>
    <w:rsid w:val="00C4526B"/>
    <w:rsid w:val="00C454AF"/>
    <w:rsid w:val="00C47E28"/>
    <w:rsid w:val="00C513B7"/>
    <w:rsid w:val="00C54C48"/>
    <w:rsid w:val="00C55DD4"/>
    <w:rsid w:val="00C56790"/>
    <w:rsid w:val="00C61F0B"/>
    <w:rsid w:val="00C63318"/>
    <w:rsid w:val="00C63EF2"/>
    <w:rsid w:val="00C674D7"/>
    <w:rsid w:val="00C73243"/>
    <w:rsid w:val="00C759CE"/>
    <w:rsid w:val="00C77C11"/>
    <w:rsid w:val="00C77D1C"/>
    <w:rsid w:val="00C77E6C"/>
    <w:rsid w:val="00C81DB3"/>
    <w:rsid w:val="00C8375D"/>
    <w:rsid w:val="00C846F1"/>
    <w:rsid w:val="00C84B09"/>
    <w:rsid w:val="00C8702A"/>
    <w:rsid w:val="00C87558"/>
    <w:rsid w:val="00C96BC4"/>
    <w:rsid w:val="00C97936"/>
    <w:rsid w:val="00C97B35"/>
    <w:rsid w:val="00C97D20"/>
    <w:rsid w:val="00CA0250"/>
    <w:rsid w:val="00CA243E"/>
    <w:rsid w:val="00CA252C"/>
    <w:rsid w:val="00CA3AE5"/>
    <w:rsid w:val="00CA5DF5"/>
    <w:rsid w:val="00CB01E3"/>
    <w:rsid w:val="00CB165D"/>
    <w:rsid w:val="00CB256C"/>
    <w:rsid w:val="00CB2B39"/>
    <w:rsid w:val="00CB3699"/>
    <w:rsid w:val="00CB3C9D"/>
    <w:rsid w:val="00CC1C3D"/>
    <w:rsid w:val="00CC2A3C"/>
    <w:rsid w:val="00CC39D7"/>
    <w:rsid w:val="00CC415C"/>
    <w:rsid w:val="00CC489D"/>
    <w:rsid w:val="00CC49E6"/>
    <w:rsid w:val="00CC6898"/>
    <w:rsid w:val="00CD124F"/>
    <w:rsid w:val="00CD15A3"/>
    <w:rsid w:val="00CD35EC"/>
    <w:rsid w:val="00CD42E7"/>
    <w:rsid w:val="00CD7C4B"/>
    <w:rsid w:val="00CE1BBB"/>
    <w:rsid w:val="00CE4345"/>
    <w:rsid w:val="00CE5758"/>
    <w:rsid w:val="00CF4D63"/>
    <w:rsid w:val="00CF7168"/>
    <w:rsid w:val="00CF7375"/>
    <w:rsid w:val="00D002C7"/>
    <w:rsid w:val="00D004A7"/>
    <w:rsid w:val="00D0071B"/>
    <w:rsid w:val="00D01A20"/>
    <w:rsid w:val="00D0615D"/>
    <w:rsid w:val="00D06876"/>
    <w:rsid w:val="00D069BD"/>
    <w:rsid w:val="00D0777B"/>
    <w:rsid w:val="00D10574"/>
    <w:rsid w:val="00D11D38"/>
    <w:rsid w:val="00D13254"/>
    <w:rsid w:val="00D14805"/>
    <w:rsid w:val="00D17D3C"/>
    <w:rsid w:val="00D20E65"/>
    <w:rsid w:val="00D250DA"/>
    <w:rsid w:val="00D2664C"/>
    <w:rsid w:val="00D26FDC"/>
    <w:rsid w:val="00D351BC"/>
    <w:rsid w:val="00D35BB9"/>
    <w:rsid w:val="00D45427"/>
    <w:rsid w:val="00D456DD"/>
    <w:rsid w:val="00D46885"/>
    <w:rsid w:val="00D52316"/>
    <w:rsid w:val="00D57FCD"/>
    <w:rsid w:val="00D61703"/>
    <w:rsid w:val="00D668D5"/>
    <w:rsid w:val="00D70E36"/>
    <w:rsid w:val="00D7203F"/>
    <w:rsid w:val="00D72D0E"/>
    <w:rsid w:val="00D76F32"/>
    <w:rsid w:val="00D76F50"/>
    <w:rsid w:val="00D80BD4"/>
    <w:rsid w:val="00D80E29"/>
    <w:rsid w:val="00D815D8"/>
    <w:rsid w:val="00D826AA"/>
    <w:rsid w:val="00D82F69"/>
    <w:rsid w:val="00D8587B"/>
    <w:rsid w:val="00D86075"/>
    <w:rsid w:val="00D8723B"/>
    <w:rsid w:val="00D87261"/>
    <w:rsid w:val="00D87CF0"/>
    <w:rsid w:val="00D9239E"/>
    <w:rsid w:val="00D93E71"/>
    <w:rsid w:val="00D96E9E"/>
    <w:rsid w:val="00DA01E8"/>
    <w:rsid w:val="00DA0A87"/>
    <w:rsid w:val="00DA3F1B"/>
    <w:rsid w:val="00DA463A"/>
    <w:rsid w:val="00DA7DD9"/>
    <w:rsid w:val="00DB11B2"/>
    <w:rsid w:val="00DB1BCD"/>
    <w:rsid w:val="00DB4FD7"/>
    <w:rsid w:val="00DB5606"/>
    <w:rsid w:val="00DB632B"/>
    <w:rsid w:val="00DC01F5"/>
    <w:rsid w:val="00DC3AA4"/>
    <w:rsid w:val="00DC5A2D"/>
    <w:rsid w:val="00DC7A59"/>
    <w:rsid w:val="00DD1845"/>
    <w:rsid w:val="00DD36D4"/>
    <w:rsid w:val="00DD51EF"/>
    <w:rsid w:val="00DD6882"/>
    <w:rsid w:val="00DE5280"/>
    <w:rsid w:val="00DF06DB"/>
    <w:rsid w:val="00DF4D60"/>
    <w:rsid w:val="00DF762E"/>
    <w:rsid w:val="00DF7C1B"/>
    <w:rsid w:val="00DF7F66"/>
    <w:rsid w:val="00E0225C"/>
    <w:rsid w:val="00E03D39"/>
    <w:rsid w:val="00E11C79"/>
    <w:rsid w:val="00E11FAC"/>
    <w:rsid w:val="00E12C2A"/>
    <w:rsid w:val="00E137DE"/>
    <w:rsid w:val="00E14647"/>
    <w:rsid w:val="00E20BA9"/>
    <w:rsid w:val="00E21BCC"/>
    <w:rsid w:val="00E21F75"/>
    <w:rsid w:val="00E3108A"/>
    <w:rsid w:val="00E3496E"/>
    <w:rsid w:val="00E36B62"/>
    <w:rsid w:val="00E45256"/>
    <w:rsid w:val="00E46F9A"/>
    <w:rsid w:val="00E474BF"/>
    <w:rsid w:val="00E51808"/>
    <w:rsid w:val="00E519D6"/>
    <w:rsid w:val="00E51C5D"/>
    <w:rsid w:val="00E54ECE"/>
    <w:rsid w:val="00E55A7C"/>
    <w:rsid w:val="00E64236"/>
    <w:rsid w:val="00E65389"/>
    <w:rsid w:val="00E65D96"/>
    <w:rsid w:val="00E71269"/>
    <w:rsid w:val="00E71594"/>
    <w:rsid w:val="00E716FB"/>
    <w:rsid w:val="00E72B00"/>
    <w:rsid w:val="00E7318F"/>
    <w:rsid w:val="00E73D02"/>
    <w:rsid w:val="00E77B5E"/>
    <w:rsid w:val="00E802E5"/>
    <w:rsid w:val="00E816D3"/>
    <w:rsid w:val="00E86423"/>
    <w:rsid w:val="00E86E3B"/>
    <w:rsid w:val="00E94A26"/>
    <w:rsid w:val="00E969C8"/>
    <w:rsid w:val="00EA09CC"/>
    <w:rsid w:val="00EA1C7B"/>
    <w:rsid w:val="00EA4966"/>
    <w:rsid w:val="00EA7BD6"/>
    <w:rsid w:val="00EB05C4"/>
    <w:rsid w:val="00EB3D16"/>
    <w:rsid w:val="00EB5161"/>
    <w:rsid w:val="00EB5AEE"/>
    <w:rsid w:val="00EB5E37"/>
    <w:rsid w:val="00EB62DC"/>
    <w:rsid w:val="00EB68FB"/>
    <w:rsid w:val="00EB6EAD"/>
    <w:rsid w:val="00EC1D70"/>
    <w:rsid w:val="00EC294F"/>
    <w:rsid w:val="00EC3F7E"/>
    <w:rsid w:val="00EC4484"/>
    <w:rsid w:val="00ED1BE2"/>
    <w:rsid w:val="00ED3018"/>
    <w:rsid w:val="00ED51B6"/>
    <w:rsid w:val="00ED5E13"/>
    <w:rsid w:val="00ED6CB8"/>
    <w:rsid w:val="00EE21B5"/>
    <w:rsid w:val="00EE2F8F"/>
    <w:rsid w:val="00EE3834"/>
    <w:rsid w:val="00EE6369"/>
    <w:rsid w:val="00EF1CA6"/>
    <w:rsid w:val="00EF3B7B"/>
    <w:rsid w:val="00EF4632"/>
    <w:rsid w:val="00EF6AE9"/>
    <w:rsid w:val="00EF79DE"/>
    <w:rsid w:val="00F002F8"/>
    <w:rsid w:val="00F02039"/>
    <w:rsid w:val="00F11E89"/>
    <w:rsid w:val="00F12471"/>
    <w:rsid w:val="00F1326E"/>
    <w:rsid w:val="00F136C9"/>
    <w:rsid w:val="00F15F88"/>
    <w:rsid w:val="00F16976"/>
    <w:rsid w:val="00F17961"/>
    <w:rsid w:val="00F20AB6"/>
    <w:rsid w:val="00F2420A"/>
    <w:rsid w:val="00F25CA2"/>
    <w:rsid w:val="00F317E5"/>
    <w:rsid w:val="00F36051"/>
    <w:rsid w:val="00F40DAB"/>
    <w:rsid w:val="00F41C43"/>
    <w:rsid w:val="00F41C4C"/>
    <w:rsid w:val="00F459D2"/>
    <w:rsid w:val="00F51572"/>
    <w:rsid w:val="00F5174D"/>
    <w:rsid w:val="00F5357C"/>
    <w:rsid w:val="00F53883"/>
    <w:rsid w:val="00F57FC1"/>
    <w:rsid w:val="00F618B2"/>
    <w:rsid w:val="00F647F0"/>
    <w:rsid w:val="00F64FF9"/>
    <w:rsid w:val="00F653A5"/>
    <w:rsid w:val="00F661CB"/>
    <w:rsid w:val="00F6728D"/>
    <w:rsid w:val="00F701FB"/>
    <w:rsid w:val="00F732D6"/>
    <w:rsid w:val="00F737B1"/>
    <w:rsid w:val="00F751D2"/>
    <w:rsid w:val="00F76460"/>
    <w:rsid w:val="00F7671D"/>
    <w:rsid w:val="00F801DF"/>
    <w:rsid w:val="00F82596"/>
    <w:rsid w:val="00F83C1A"/>
    <w:rsid w:val="00F86A8C"/>
    <w:rsid w:val="00F86FA9"/>
    <w:rsid w:val="00F87889"/>
    <w:rsid w:val="00F87C2B"/>
    <w:rsid w:val="00F90392"/>
    <w:rsid w:val="00F9132D"/>
    <w:rsid w:val="00F93674"/>
    <w:rsid w:val="00F93DDA"/>
    <w:rsid w:val="00F94C6E"/>
    <w:rsid w:val="00F9679D"/>
    <w:rsid w:val="00FA237D"/>
    <w:rsid w:val="00FA2424"/>
    <w:rsid w:val="00FA2B4E"/>
    <w:rsid w:val="00FA4FD2"/>
    <w:rsid w:val="00FA57A2"/>
    <w:rsid w:val="00FA6F26"/>
    <w:rsid w:val="00FA72A7"/>
    <w:rsid w:val="00FB051C"/>
    <w:rsid w:val="00FB2D91"/>
    <w:rsid w:val="00FB5018"/>
    <w:rsid w:val="00FB5560"/>
    <w:rsid w:val="00FB7B35"/>
    <w:rsid w:val="00FC24FA"/>
    <w:rsid w:val="00FD00C4"/>
    <w:rsid w:val="00FD2CE4"/>
    <w:rsid w:val="00FD584F"/>
    <w:rsid w:val="00FD5B4A"/>
    <w:rsid w:val="00FD7BBC"/>
    <w:rsid w:val="00FD7D53"/>
    <w:rsid w:val="00FE18F3"/>
    <w:rsid w:val="00FE2B3A"/>
    <w:rsid w:val="00FE708B"/>
    <w:rsid w:val="00FE7A57"/>
    <w:rsid w:val="00FF084A"/>
    <w:rsid w:val="00FF136D"/>
    <w:rsid w:val="00FF3B2C"/>
    <w:rsid w:val="00FF65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none [3212]" stroke="f" strokecolor="none [3212]">
      <v:fill color="none [3212]"/>
      <v:stroke color="none [3212]" weight="0" on="f"/>
      <v:shadow on="t" opacity="22938f" offset="0"/>
      <v:textbox inset=",7.2pt,,7.2pt"/>
      <o:colormru v:ext="edit" colors="black,#daaa1c,#e9b61d,#efbb1e,#e1bd00,#e5b81e,#efc702,#0055b8"/>
    </o:shapedefaults>
    <o:shapelayout v:ext="edit">
      <o:idmap v:ext="edit" data="1"/>
    </o:shapelayout>
  </w:shapeDefaults>
  <w:doNotEmbedSmartTags/>
  <w:decimalSymbol w:val="."/>
  <w:listSeparator w:val=","/>
  <w15:docId w15:val="{ED825623-316F-434C-8F03-67762DE5A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69C"/>
    <w:rPr>
      <w:rFonts w:ascii="Open Sans" w:hAnsi="Open Sans"/>
    </w:rPr>
  </w:style>
  <w:style w:type="paragraph" w:styleId="Heading1">
    <w:name w:val="heading 1"/>
    <w:basedOn w:val="PenBody"/>
    <w:next w:val="PenBody"/>
    <w:link w:val="Heading1Char"/>
    <w:rsid w:val="00B45A04"/>
    <w:pPr>
      <w:keepNext/>
      <w:outlineLvl w:val="0"/>
    </w:pPr>
    <w:rPr>
      <w:rFonts w:eastAsiaTheme="majorEastAsia" w:cstheme="majorBidi"/>
      <w:b/>
      <w:bCs/>
      <w:color w:val="3F4E54"/>
      <w:sz w:val="32"/>
      <w:szCs w:val="28"/>
    </w:rPr>
  </w:style>
  <w:style w:type="paragraph" w:styleId="Heading2">
    <w:name w:val="heading 2"/>
    <w:basedOn w:val="Heading1"/>
    <w:next w:val="PenBody"/>
    <w:link w:val="Heading2Char"/>
    <w:rsid w:val="00B45A04"/>
    <w:pPr>
      <w:outlineLvl w:val="1"/>
    </w:pPr>
    <w:rPr>
      <w:bCs w:val="0"/>
      <w:sz w:val="26"/>
      <w:szCs w:val="26"/>
    </w:rPr>
  </w:style>
  <w:style w:type="paragraph" w:styleId="Heading3">
    <w:name w:val="heading 3"/>
    <w:basedOn w:val="Normal"/>
    <w:next w:val="Normal"/>
    <w:link w:val="Heading3Char"/>
    <w:rsid w:val="00AB0328"/>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rsid w:val="00DB560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6C09"/>
    <w:pPr>
      <w:tabs>
        <w:tab w:val="center" w:pos="5760"/>
        <w:tab w:val="right" w:pos="11376"/>
      </w:tabs>
    </w:pPr>
  </w:style>
  <w:style w:type="character" w:customStyle="1" w:styleId="HeaderChar">
    <w:name w:val="Header Char"/>
    <w:basedOn w:val="DefaultParagraphFont"/>
    <w:link w:val="Header"/>
    <w:uiPriority w:val="99"/>
    <w:rsid w:val="00476C09"/>
  </w:style>
  <w:style w:type="paragraph" w:styleId="Footer">
    <w:name w:val="footer"/>
    <w:basedOn w:val="Normal"/>
    <w:link w:val="FooterChar"/>
    <w:uiPriority w:val="99"/>
    <w:unhideWhenUsed/>
    <w:rsid w:val="000652FE"/>
    <w:pPr>
      <w:tabs>
        <w:tab w:val="center" w:pos="4320"/>
        <w:tab w:val="right" w:pos="8640"/>
      </w:tabs>
    </w:pPr>
  </w:style>
  <w:style w:type="character" w:customStyle="1" w:styleId="FooterChar">
    <w:name w:val="Footer Char"/>
    <w:basedOn w:val="DefaultParagraphFont"/>
    <w:link w:val="Footer"/>
    <w:uiPriority w:val="99"/>
    <w:rsid w:val="000652FE"/>
    <w:rPr>
      <w:sz w:val="24"/>
      <w:szCs w:val="24"/>
    </w:rPr>
  </w:style>
  <w:style w:type="paragraph" w:customStyle="1" w:styleId="PenBody">
    <w:name w:val="Pen Body"/>
    <w:basedOn w:val="Normal"/>
    <w:link w:val="PenBodyChar"/>
    <w:uiPriority w:val="99"/>
    <w:rsid w:val="006D6175"/>
    <w:pPr>
      <w:tabs>
        <w:tab w:val="left" w:pos="864"/>
        <w:tab w:val="left" w:pos="1296"/>
        <w:tab w:val="left" w:pos="1728"/>
      </w:tabs>
      <w:autoSpaceDE w:val="0"/>
      <w:autoSpaceDN w:val="0"/>
      <w:adjustRightInd w:val="0"/>
      <w:spacing w:after="240"/>
      <w:textAlignment w:val="center"/>
    </w:pPr>
    <w:rPr>
      <w:rFonts w:cs="Arial Narrow"/>
      <w:color w:val="333E48"/>
      <w:sz w:val="22"/>
      <w:szCs w:val="22"/>
    </w:rPr>
  </w:style>
  <w:style w:type="paragraph" w:customStyle="1" w:styleId="PenHeadline">
    <w:name w:val="Pen Headline"/>
    <w:basedOn w:val="Heading1"/>
    <w:next w:val="PenBody"/>
    <w:link w:val="PenHeadlineChar"/>
    <w:uiPriority w:val="99"/>
    <w:rsid w:val="006D6175"/>
    <w:pPr>
      <w:tabs>
        <w:tab w:val="clear" w:pos="864"/>
        <w:tab w:val="clear" w:pos="1296"/>
        <w:tab w:val="clear" w:pos="1728"/>
      </w:tabs>
      <w:ind w:left="-432"/>
    </w:pPr>
    <w:rPr>
      <w:bCs w:val="0"/>
      <w:color w:val="005DA6"/>
      <w:sz w:val="52"/>
      <w:szCs w:val="63"/>
    </w:rPr>
  </w:style>
  <w:style w:type="paragraph" w:customStyle="1" w:styleId="PenTOCHeading">
    <w:name w:val="Pen TOC Heading"/>
    <w:basedOn w:val="PenHeading1"/>
    <w:next w:val="PenBody"/>
    <w:link w:val="PenTOCHeadingChar"/>
    <w:qFormat/>
    <w:rsid w:val="00C73243"/>
  </w:style>
  <w:style w:type="character" w:customStyle="1" w:styleId="PenTOCHeadingChar">
    <w:name w:val="Pen TOC Heading Char"/>
    <w:basedOn w:val="PenHeading1Char"/>
    <w:link w:val="PenTOCHeading"/>
    <w:rsid w:val="00C73243"/>
    <w:rPr>
      <w:rFonts w:ascii="Myriad Pro Light" w:eastAsiaTheme="majorEastAsia" w:hAnsi="Myriad Pro Light" w:cstheme="majorBidi"/>
      <w:b/>
      <w:bCs/>
      <w:color w:val="005CA7"/>
      <w:sz w:val="40"/>
      <w:szCs w:val="28"/>
    </w:rPr>
  </w:style>
  <w:style w:type="paragraph" w:styleId="BalloonText">
    <w:name w:val="Balloon Text"/>
    <w:basedOn w:val="Normal"/>
    <w:link w:val="BalloonTextChar"/>
    <w:rsid w:val="00537C1C"/>
    <w:rPr>
      <w:rFonts w:ascii="Tahoma" w:hAnsi="Tahoma" w:cs="Tahoma"/>
      <w:sz w:val="16"/>
      <w:szCs w:val="16"/>
    </w:rPr>
  </w:style>
  <w:style w:type="character" w:customStyle="1" w:styleId="BalloonTextChar">
    <w:name w:val="Balloon Text Char"/>
    <w:basedOn w:val="DefaultParagraphFont"/>
    <w:link w:val="BalloonText"/>
    <w:rsid w:val="00537C1C"/>
    <w:rPr>
      <w:rFonts w:ascii="Tahoma" w:hAnsi="Tahoma" w:cs="Tahoma"/>
      <w:sz w:val="16"/>
      <w:szCs w:val="16"/>
    </w:rPr>
  </w:style>
  <w:style w:type="paragraph" w:customStyle="1" w:styleId="PenCodeblockBody">
    <w:name w:val="Pen Codeblock Body"/>
    <w:basedOn w:val="PenBody"/>
    <w:link w:val="PenCodeblockBodyChar"/>
    <w:qFormat/>
    <w:rsid w:val="00492F2E"/>
    <w:pPr>
      <w:tabs>
        <w:tab w:val="clear" w:pos="864"/>
        <w:tab w:val="clear" w:pos="1728"/>
        <w:tab w:val="left" w:pos="432"/>
        <w:tab w:val="left" w:pos="720"/>
        <w:tab w:val="left" w:pos="1008"/>
        <w:tab w:val="left" w:pos="1584"/>
        <w:tab w:val="left" w:pos="1872"/>
        <w:tab w:val="left" w:pos="2160"/>
        <w:tab w:val="left" w:pos="2448"/>
        <w:tab w:val="left" w:pos="2736"/>
      </w:tabs>
      <w:spacing w:after="120"/>
      <w:contextualSpacing/>
    </w:pPr>
    <w:rPr>
      <w:rFonts w:ascii="Courier New" w:eastAsia="Courier New" w:hAnsi="Courier New" w:cs="Courier New"/>
    </w:rPr>
  </w:style>
  <w:style w:type="paragraph" w:customStyle="1" w:styleId="PenNumbered">
    <w:name w:val="Pen Numbered"/>
    <w:basedOn w:val="PenBody"/>
    <w:link w:val="PenNumberedChar"/>
    <w:qFormat/>
    <w:rsid w:val="006D6175"/>
    <w:pPr>
      <w:numPr>
        <w:numId w:val="3"/>
      </w:numPr>
      <w:tabs>
        <w:tab w:val="left" w:pos="1008"/>
      </w:tabs>
      <w:spacing w:after="120"/>
    </w:pPr>
  </w:style>
  <w:style w:type="paragraph" w:customStyle="1" w:styleId="PenNumberedSub">
    <w:name w:val="Pen Numbered Sub"/>
    <w:basedOn w:val="PenNumbered"/>
    <w:qFormat/>
    <w:rsid w:val="001D6814"/>
    <w:pPr>
      <w:numPr>
        <w:numId w:val="2"/>
      </w:numPr>
      <w:tabs>
        <w:tab w:val="clear" w:pos="864"/>
      </w:tabs>
      <w:ind w:left="720" w:hanging="288"/>
      <w:contextualSpacing/>
    </w:pPr>
  </w:style>
  <w:style w:type="paragraph" w:customStyle="1" w:styleId="PenSpacer6pt">
    <w:name w:val="Pen Spacer 6pt"/>
    <w:basedOn w:val="Normal"/>
    <w:qFormat/>
    <w:rsid w:val="001B397E"/>
    <w:rPr>
      <w:rFonts w:ascii="Myriad Pro Light" w:hAnsi="Myriad Pro Light"/>
      <w:sz w:val="12"/>
      <w:szCs w:val="16"/>
    </w:rPr>
  </w:style>
  <w:style w:type="character" w:styleId="Hyperlink">
    <w:name w:val="Hyperlink"/>
    <w:basedOn w:val="DefaultParagraphFont"/>
    <w:uiPriority w:val="99"/>
    <w:rsid w:val="008657ED"/>
    <w:rPr>
      <w:color w:val="005CA7"/>
      <w:u w:val="single"/>
    </w:rPr>
  </w:style>
  <w:style w:type="character" w:styleId="CommentReference">
    <w:name w:val="annotation reference"/>
    <w:basedOn w:val="DefaultParagraphFont"/>
    <w:rsid w:val="00C8702A"/>
    <w:rPr>
      <w:sz w:val="16"/>
      <w:szCs w:val="16"/>
    </w:rPr>
  </w:style>
  <w:style w:type="paragraph" w:styleId="CommentText">
    <w:name w:val="annotation text"/>
    <w:basedOn w:val="Normal"/>
    <w:link w:val="CommentTextChar"/>
    <w:rsid w:val="00C8702A"/>
    <w:rPr>
      <w:sz w:val="20"/>
      <w:szCs w:val="20"/>
    </w:rPr>
  </w:style>
  <w:style w:type="character" w:customStyle="1" w:styleId="CommentTextChar">
    <w:name w:val="Comment Text Char"/>
    <w:basedOn w:val="DefaultParagraphFont"/>
    <w:link w:val="CommentText"/>
    <w:rsid w:val="00C8702A"/>
    <w:rPr>
      <w:sz w:val="20"/>
      <w:szCs w:val="20"/>
    </w:rPr>
  </w:style>
  <w:style w:type="paragraph" w:styleId="CommentSubject">
    <w:name w:val="annotation subject"/>
    <w:basedOn w:val="CommentText"/>
    <w:next w:val="CommentText"/>
    <w:link w:val="CommentSubjectChar"/>
    <w:rsid w:val="00C8702A"/>
    <w:rPr>
      <w:b/>
      <w:bCs/>
    </w:rPr>
  </w:style>
  <w:style w:type="character" w:customStyle="1" w:styleId="CommentSubjectChar">
    <w:name w:val="Comment Subject Char"/>
    <w:basedOn w:val="CommentTextChar"/>
    <w:link w:val="CommentSubject"/>
    <w:rsid w:val="00C8702A"/>
    <w:rPr>
      <w:b/>
      <w:bCs/>
      <w:sz w:val="20"/>
      <w:szCs w:val="20"/>
    </w:rPr>
  </w:style>
  <w:style w:type="character" w:customStyle="1" w:styleId="Heading1Char">
    <w:name w:val="Heading 1 Char"/>
    <w:basedOn w:val="DefaultParagraphFont"/>
    <w:link w:val="Heading1"/>
    <w:rsid w:val="00B45A04"/>
    <w:rPr>
      <w:rFonts w:ascii="Myriad Pro Light" w:eastAsiaTheme="majorEastAsia" w:hAnsi="Myriad Pro Light" w:cstheme="majorBidi"/>
      <w:b/>
      <w:bCs/>
      <w:color w:val="3F4E54"/>
      <w:sz w:val="32"/>
      <w:szCs w:val="28"/>
    </w:rPr>
  </w:style>
  <w:style w:type="character" w:customStyle="1" w:styleId="Heading2Char">
    <w:name w:val="Heading 2 Char"/>
    <w:basedOn w:val="DefaultParagraphFont"/>
    <w:link w:val="Heading2"/>
    <w:rsid w:val="00B45A04"/>
    <w:rPr>
      <w:rFonts w:ascii="Myriad Pro Light" w:eastAsiaTheme="majorEastAsia" w:hAnsi="Myriad Pro Light" w:cstheme="majorBidi"/>
      <w:b/>
      <w:color w:val="3F4E54"/>
      <w:sz w:val="26"/>
      <w:szCs w:val="26"/>
    </w:rPr>
  </w:style>
  <w:style w:type="character" w:customStyle="1" w:styleId="Heading3Char">
    <w:name w:val="Heading 3 Char"/>
    <w:basedOn w:val="DefaultParagraphFont"/>
    <w:link w:val="Heading3"/>
    <w:rsid w:val="00AB0328"/>
    <w:rPr>
      <w:rFonts w:asciiTheme="majorHAnsi" w:eastAsiaTheme="majorEastAsia" w:hAnsiTheme="majorHAnsi" w:cstheme="majorBidi"/>
      <w:b/>
      <w:bCs/>
      <w:color w:val="4F81BD" w:themeColor="accent1"/>
    </w:rPr>
  </w:style>
  <w:style w:type="character" w:customStyle="1" w:styleId="CrossReference">
    <w:name w:val="Cross Reference"/>
    <w:basedOn w:val="Hyperlink"/>
    <w:uiPriority w:val="1"/>
    <w:qFormat/>
    <w:rsid w:val="009A1EC3"/>
    <w:rPr>
      <w:color w:val="005CA7"/>
      <w:u w:val="single"/>
    </w:rPr>
  </w:style>
  <w:style w:type="paragraph" w:styleId="TOCHeading">
    <w:name w:val="TOC Heading"/>
    <w:basedOn w:val="Heading1"/>
    <w:next w:val="Normal"/>
    <w:uiPriority w:val="39"/>
    <w:unhideWhenUsed/>
    <w:qFormat/>
    <w:rsid w:val="00C513B7"/>
    <w:pPr>
      <w:keepLines/>
      <w:tabs>
        <w:tab w:val="clear" w:pos="864"/>
        <w:tab w:val="clear" w:pos="1296"/>
        <w:tab w:val="clear" w:pos="1728"/>
      </w:tabs>
      <w:autoSpaceDE/>
      <w:autoSpaceDN/>
      <w:adjustRightInd/>
      <w:spacing w:before="480" w:after="0" w:line="276" w:lineRule="auto"/>
      <w:textAlignment w:val="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rsid w:val="00C513B7"/>
    <w:pPr>
      <w:spacing w:after="100"/>
    </w:pPr>
  </w:style>
  <w:style w:type="paragraph" w:styleId="TOC2">
    <w:name w:val="toc 2"/>
    <w:basedOn w:val="Normal"/>
    <w:next w:val="Normal"/>
    <w:autoRedefine/>
    <w:uiPriority w:val="39"/>
    <w:rsid w:val="00C513B7"/>
    <w:pPr>
      <w:spacing w:after="100"/>
      <w:ind w:left="240"/>
    </w:pPr>
  </w:style>
  <w:style w:type="character" w:styleId="FollowedHyperlink">
    <w:name w:val="FollowedHyperlink"/>
    <w:basedOn w:val="DefaultParagraphFont"/>
    <w:rsid w:val="008657ED"/>
    <w:rPr>
      <w:color w:val="808080" w:themeColor="background1" w:themeShade="80"/>
      <w:u w:val="single"/>
    </w:rPr>
  </w:style>
  <w:style w:type="table" w:styleId="TableGrid">
    <w:name w:val="Table Grid"/>
    <w:basedOn w:val="TableNormal"/>
    <w:rsid w:val="003C1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1">
    <w:name w:val="Medium List 1 Accent 1"/>
    <w:basedOn w:val="TableNormal"/>
    <w:rsid w:val="003C1E5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PenTableHeading">
    <w:name w:val="Pen Table Heading"/>
    <w:basedOn w:val="Normal"/>
    <w:qFormat/>
    <w:rsid w:val="00E802E5"/>
    <w:pPr>
      <w:tabs>
        <w:tab w:val="left" w:pos="1008"/>
        <w:tab w:val="left" w:pos="1296"/>
        <w:tab w:val="left" w:pos="1728"/>
      </w:tabs>
      <w:autoSpaceDE w:val="0"/>
      <w:autoSpaceDN w:val="0"/>
      <w:adjustRightInd w:val="0"/>
      <w:spacing w:after="40"/>
      <w:jc w:val="center"/>
      <w:textAlignment w:val="center"/>
    </w:pPr>
    <w:rPr>
      <w:rFonts w:eastAsiaTheme="majorEastAsia" w:cs="Arial Narrow"/>
      <w:b/>
      <w:bCs/>
      <w:sz w:val="20"/>
      <w:szCs w:val="22"/>
    </w:rPr>
  </w:style>
  <w:style w:type="table" w:styleId="ColorfulList-Accent1">
    <w:name w:val="Colorful List Accent 1"/>
    <w:basedOn w:val="TableNormal"/>
    <w:rsid w:val="00B2200C"/>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PenTableBody">
    <w:name w:val="Pen Table Body"/>
    <w:basedOn w:val="PenBody"/>
    <w:link w:val="PenTableBodyChar"/>
    <w:qFormat/>
    <w:rsid w:val="0052464D"/>
    <w:pPr>
      <w:spacing w:after="0"/>
    </w:pPr>
    <w:rPr>
      <w:sz w:val="20"/>
    </w:rPr>
  </w:style>
  <w:style w:type="paragraph" w:customStyle="1" w:styleId="PenByline">
    <w:name w:val="Pen Byline"/>
    <w:basedOn w:val="PenBody"/>
    <w:qFormat/>
    <w:rsid w:val="002404E4"/>
    <w:pPr>
      <w:keepNext/>
      <w:tabs>
        <w:tab w:val="clear" w:pos="864"/>
        <w:tab w:val="clear" w:pos="1296"/>
        <w:tab w:val="clear" w:pos="1728"/>
      </w:tabs>
      <w:contextualSpacing/>
    </w:pPr>
    <w:rPr>
      <w:color w:val="40595F"/>
      <w:sz w:val="18"/>
    </w:rPr>
  </w:style>
  <w:style w:type="paragraph" w:styleId="Revision">
    <w:name w:val="Revision"/>
    <w:hidden/>
    <w:rsid w:val="00EC294F"/>
  </w:style>
  <w:style w:type="character" w:customStyle="1" w:styleId="PenHeadlineChar">
    <w:name w:val="Pen Headline Char"/>
    <w:basedOn w:val="Heading1Char"/>
    <w:link w:val="PenHeadline"/>
    <w:uiPriority w:val="99"/>
    <w:rsid w:val="006D6175"/>
    <w:rPr>
      <w:rFonts w:ascii="Open Sans" w:eastAsiaTheme="majorEastAsia" w:hAnsi="Open Sans" w:cstheme="majorBidi"/>
      <w:b/>
      <w:bCs w:val="0"/>
      <w:color w:val="005DA6"/>
      <w:sz w:val="52"/>
      <w:szCs w:val="63"/>
    </w:rPr>
  </w:style>
  <w:style w:type="paragraph" w:customStyle="1" w:styleId="PenHeading1">
    <w:name w:val="Pen Heading 1"/>
    <w:basedOn w:val="Heading1"/>
    <w:link w:val="PenHeading1Char"/>
    <w:qFormat/>
    <w:rsid w:val="006D6175"/>
    <w:pPr>
      <w:ind w:left="-432"/>
    </w:pPr>
    <w:rPr>
      <w:color w:val="005DA6"/>
      <w:sz w:val="44"/>
    </w:rPr>
  </w:style>
  <w:style w:type="paragraph" w:customStyle="1" w:styleId="PenHeading2">
    <w:name w:val="Pen Heading 2"/>
    <w:basedOn w:val="Heading2"/>
    <w:next w:val="PenBody"/>
    <w:link w:val="PenHeading2Char"/>
    <w:qFormat/>
    <w:rsid w:val="006D6175"/>
    <w:pPr>
      <w:ind w:left="-432"/>
    </w:pPr>
    <w:rPr>
      <w:color w:val="005DA6"/>
      <w:sz w:val="36"/>
    </w:rPr>
  </w:style>
  <w:style w:type="character" w:customStyle="1" w:styleId="PenHeading1Char">
    <w:name w:val="Pen Heading 1 Char"/>
    <w:basedOn w:val="Heading1Char"/>
    <w:link w:val="PenHeading1"/>
    <w:rsid w:val="006D6175"/>
    <w:rPr>
      <w:rFonts w:ascii="Open Sans" w:eastAsiaTheme="majorEastAsia" w:hAnsi="Open Sans" w:cstheme="majorBidi"/>
      <w:b/>
      <w:bCs/>
      <w:color w:val="005DA6"/>
      <w:sz w:val="44"/>
      <w:szCs w:val="28"/>
    </w:rPr>
  </w:style>
  <w:style w:type="paragraph" w:customStyle="1" w:styleId="PenHeading3">
    <w:name w:val="Pen Heading 3"/>
    <w:basedOn w:val="Heading1"/>
    <w:link w:val="PenHeading3Char"/>
    <w:qFormat/>
    <w:rsid w:val="006D6175"/>
    <w:rPr>
      <w:color w:val="005DA6"/>
    </w:rPr>
  </w:style>
  <w:style w:type="character" w:customStyle="1" w:styleId="PenHeading2Char">
    <w:name w:val="Pen Heading 2 Char"/>
    <w:basedOn w:val="Heading2Char"/>
    <w:link w:val="PenHeading2"/>
    <w:rsid w:val="006D6175"/>
    <w:rPr>
      <w:rFonts w:ascii="Open Sans" w:eastAsiaTheme="majorEastAsia" w:hAnsi="Open Sans" w:cstheme="majorBidi"/>
      <w:b/>
      <w:color w:val="005DA6"/>
      <w:sz w:val="36"/>
      <w:szCs w:val="26"/>
    </w:rPr>
  </w:style>
  <w:style w:type="paragraph" w:customStyle="1" w:styleId="PenBulleted1">
    <w:name w:val="Pen Bulleted 1"/>
    <w:basedOn w:val="Normal"/>
    <w:link w:val="PenBulleted1Char"/>
    <w:qFormat/>
    <w:rsid w:val="005E369C"/>
    <w:pPr>
      <w:numPr>
        <w:numId w:val="1"/>
      </w:numPr>
      <w:tabs>
        <w:tab w:val="left" w:pos="864"/>
        <w:tab w:val="left" w:pos="1296"/>
        <w:tab w:val="left" w:pos="1728"/>
      </w:tabs>
      <w:autoSpaceDE w:val="0"/>
      <w:autoSpaceDN w:val="0"/>
      <w:adjustRightInd w:val="0"/>
      <w:spacing w:after="120"/>
      <w:contextualSpacing/>
      <w:textAlignment w:val="center"/>
    </w:pPr>
    <w:rPr>
      <w:rFonts w:cs="Arial Narrow"/>
      <w:color w:val="1D1D1D"/>
      <w:sz w:val="22"/>
      <w:szCs w:val="22"/>
    </w:rPr>
  </w:style>
  <w:style w:type="character" w:customStyle="1" w:styleId="PenHeading3Char">
    <w:name w:val="Pen Heading 3 Char"/>
    <w:basedOn w:val="Heading1Char"/>
    <w:link w:val="PenHeading3"/>
    <w:rsid w:val="006D6175"/>
    <w:rPr>
      <w:rFonts w:ascii="Open Sans" w:eastAsiaTheme="majorEastAsia" w:hAnsi="Open Sans" w:cstheme="majorBidi"/>
      <w:b/>
      <w:bCs/>
      <w:color w:val="005DA6"/>
      <w:sz w:val="32"/>
      <w:szCs w:val="28"/>
    </w:rPr>
  </w:style>
  <w:style w:type="paragraph" w:customStyle="1" w:styleId="PenCopyright">
    <w:name w:val="Pen Copyright"/>
    <w:basedOn w:val="Normal"/>
    <w:link w:val="PenCopyrightChar"/>
    <w:qFormat/>
    <w:rsid w:val="00C73243"/>
    <w:pPr>
      <w:widowControl w:val="0"/>
      <w:autoSpaceDE w:val="0"/>
      <w:autoSpaceDN w:val="0"/>
      <w:adjustRightInd w:val="0"/>
      <w:spacing w:after="360" w:line="180" w:lineRule="atLeast"/>
      <w:jc w:val="center"/>
      <w:textAlignment w:val="center"/>
    </w:pPr>
    <w:rPr>
      <w:rFonts w:ascii="MyriadPro-Light" w:hAnsi="MyriadPro-Light" w:cs="MyriadPro-Light"/>
      <w:noProof/>
      <w:color w:val="45545F"/>
      <w:sz w:val="16"/>
      <w:szCs w:val="16"/>
    </w:rPr>
  </w:style>
  <w:style w:type="character" w:customStyle="1" w:styleId="PenBodyChar">
    <w:name w:val="Pen Body Char"/>
    <w:basedOn w:val="DefaultParagraphFont"/>
    <w:link w:val="PenBody"/>
    <w:uiPriority w:val="99"/>
    <w:rsid w:val="006D6175"/>
    <w:rPr>
      <w:rFonts w:ascii="Open Sans" w:hAnsi="Open Sans" w:cs="Arial Narrow"/>
      <w:color w:val="333E48"/>
      <w:sz w:val="22"/>
      <w:szCs w:val="22"/>
    </w:rPr>
  </w:style>
  <w:style w:type="character" w:customStyle="1" w:styleId="PenBulleted1Char">
    <w:name w:val="Pen Bulleted 1 Char"/>
    <w:basedOn w:val="DefaultParagraphFont"/>
    <w:link w:val="PenBulleted1"/>
    <w:rsid w:val="005E369C"/>
    <w:rPr>
      <w:rFonts w:ascii="Open Sans" w:hAnsi="Open Sans" w:cs="Arial Narrow"/>
      <w:color w:val="1D1D1D"/>
      <w:sz w:val="22"/>
      <w:szCs w:val="22"/>
    </w:rPr>
  </w:style>
  <w:style w:type="paragraph" w:customStyle="1" w:styleId="PenBulletedContinued1">
    <w:name w:val="Pen Bulleted Continued 1"/>
    <w:basedOn w:val="Normal"/>
    <w:link w:val="PenBulletedContinued1Char"/>
    <w:qFormat/>
    <w:rsid w:val="005E369C"/>
    <w:pPr>
      <w:tabs>
        <w:tab w:val="left" w:pos="1008"/>
        <w:tab w:val="left" w:pos="1296"/>
        <w:tab w:val="left" w:pos="1728"/>
      </w:tabs>
      <w:autoSpaceDE w:val="0"/>
      <w:autoSpaceDN w:val="0"/>
      <w:adjustRightInd w:val="0"/>
      <w:spacing w:after="120"/>
      <w:ind w:left="288"/>
      <w:textAlignment w:val="center"/>
    </w:pPr>
    <w:rPr>
      <w:rFonts w:cs="Arial Narrow"/>
      <w:sz w:val="22"/>
      <w:szCs w:val="22"/>
    </w:rPr>
  </w:style>
  <w:style w:type="character" w:customStyle="1" w:styleId="PenNumberedChar">
    <w:name w:val="Pen Numbered Char"/>
    <w:basedOn w:val="PenBodyChar"/>
    <w:link w:val="PenNumbered"/>
    <w:rsid w:val="006D6175"/>
    <w:rPr>
      <w:rFonts w:ascii="Open Sans" w:hAnsi="Open Sans" w:cs="Arial Narrow"/>
      <w:color w:val="333E48"/>
      <w:sz w:val="22"/>
      <w:szCs w:val="22"/>
    </w:rPr>
  </w:style>
  <w:style w:type="character" w:customStyle="1" w:styleId="PenCodeLine">
    <w:name w:val="Pen Code Line"/>
    <w:basedOn w:val="PenBodyChar"/>
    <w:qFormat/>
    <w:rsid w:val="009C5049"/>
    <w:rPr>
      <w:rFonts w:ascii="Courier New" w:hAnsi="Courier New" w:cs="Arial Narrow"/>
      <w:b w:val="0"/>
      <w:bCs/>
      <w:color w:val="auto"/>
      <w:sz w:val="22"/>
      <w:szCs w:val="22"/>
    </w:rPr>
  </w:style>
  <w:style w:type="paragraph" w:customStyle="1" w:styleId="PenFooter">
    <w:name w:val="Pen Footer"/>
    <w:basedOn w:val="Normal"/>
    <w:link w:val="PenFooterChar"/>
    <w:qFormat/>
    <w:rsid w:val="00C73243"/>
    <w:pPr>
      <w:widowControl w:val="0"/>
      <w:autoSpaceDE w:val="0"/>
      <w:autoSpaceDN w:val="0"/>
      <w:adjustRightInd w:val="0"/>
      <w:spacing w:after="360" w:line="180" w:lineRule="atLeast"/>
      <w:jc w:val="center"/>
      <w:textAlignment w:val="center"/>
    </w:pPr>
    <w:rPr>
      <w:rFonts w:ascii="MyriadPro-Light" w:hAnsi="MyriadPro-Light" w:cs="MyriadPro-Light"/>
      <w:color w:val="45545F"/>
      <w:sz w:val="16"/>
      <w:szCs w:val="16"/>
    </w:rPr>
  </w:style>
  <w:style w:type="character" w:customStyle="1" w:styleId="PenBulletedContinued1Char">
    <w:name w:val="Pen Bulleted Continued 1 Char"/>
    <w:basedOn w:val="DefaultParagraphFont"/>
    <w:link w:val="PenBulletedContinued1"/>
    <w:rsid w:val="005E369C"/>
    <w:rPr>
      <w:rFonts w:ascii="Open Sans" w:hAnsi="Open Sans" w:cs="Arial Narrow"/>
      <w:sz w:val="22"/>
      <w:szCs w:val="22"/>
    </w:rPr>
  </w:style>
  <w:style w:type="paragraph" w:customStyle="1" w:styleId="PenBulleted2">
    <w:name w:val="Pen Bulleted 2"/>
    <w:basedOn w:val="PenBulleted1"/>
    <w:link w:val="PenBulleted2Char"/>
    <w:qFormat/>
    <w:rsid w:val="00762422"/>
    <w:pPr>
      <w:ind w:left="720"/>
    </w:pPr>
  </w:style>
  <w:style w:type="character" w:customStyle="1" w:styleId="PenFooterChar">
    <w:name w:val="Pen Footer Char"/>
    <w:basedOn w:val="DefaultParagraphFont"/>
    <w:link w:val="PenFooter"/>
    <w:rsid w:val="00C73243"/>
    <w:rPr>
      <w:rFonts w:ascii="MyriadPro-Light" w:hAnsi="MyriadPro-Light" w:cs="MyriadPro-Light"/>
      <w:color w:val="45545F"/>
      <w:sz w:val="16"/>
      <w:szCs w:val="16"/>
    </w:rPr>
  </w:style>
  <w:style w:type="paragraph" w:customStyle="1" w:styleId="PenBulletedContinued2">
    <w:name w:val="Pen Bulleted Continued 2"/>
    <w:basedOn w:val="PenBulletedContinued1"/>
    <w:link w:val="PenBulletedContinued2Char"/>
    <w:qFormat/>
    <w:rsid w:val="00762422"/>
    <w:pPr>
      <w:ind w:left="720"/>
    </w:pPr>
  </w:style>
  <w:style w:type="character" w:customStyle="1" w:styleId="PenBulleted2Char">
    <w:name w:val="Pen Bulleted 2 Char"/>
    <w:basedOn w:val="PenBulleted1Char"/>
    <w:link w:val="PenBulleted2"/>
    <w:rsid w:val="00762422"/>
    <w:rPr>
      <w:rFonts w:ascii="Open Sans" w:hAnsi="Open Sans" w:cs="Arial Narrow"/>
      <w:color w:val="1D1D1D"/>
      <w:sz w:val="22"/>
      <w:szCs w:val="22"/>
    </w:rPr>
  </w:style>
  <w:style w:type="character" w:customStyle="1" w:styleId="PenCopyrightChar">
    <w:name w:val="Pen Copyright Char"/>
    <w:basedOn w:val="DefaultParagraphFont"/>
    <w:link w:val="PenCopyright"/>
    <w:rsid w:val="00C73243"/>
    <w:rPr>
      <w:rFonts w:ascii="MyriadPro-Light" w:hAnsi="MyriadPro-Light" w:cs="MyriadPro-Light"/>
      <w:noProof/>
      <w:color w:val="45545F"/>
      <w:sz w:val="16"/>
      <w:szCs w:val="16"/>
    </w:rPr>
  </w:style>
  <w:style w:type="character" w:customStyle="1" w:styleId="PenBulletedContinued2Char">
    <w:name w:val="Pen Bulleted Continued 2 Char"/>
    <w:basedOn w:val="PenBulletedContinued1Char"/>
    <w:link w:val="PenBulletedContinued2"/>
    <w:rsid w:val="00762422"/>
    <w:rPr>
      <w:rFonts w:ascii="Myriad Pro Light" w:hAnsi="Myriad Pro Light" w:cs="Arial Narrow"/>
      <w:sz w:val="22"/>
      <w:szCs w:val="22"/>
    </w:rPr>
  </w:style>
  <w:style w:type="paragraph" w:customStyle="1" w:styleId="PenNoteTitle">
    <w:name w:val="Pen Note Title"/>
    <w:basedOn w:val="PenBody"/>
    <w:next w:val="PenNoteBody"/>
    <w:link w:val="PenNoteTitleChar"/>
    <w:qFormat/>
    <w:rsid w:val="00A9626D"/>
    <w:pPr>
      <w:keepNext/>
      <w:spacing w:after="60"/>
    </w:pPr>
    <w:rPr>
      <w:smallCaps/>
      <w:color w:val="auto"/>
      <w:spacing w:val="20"/>
      <w:sz w:val="24"/>
    </w:rPr>
  </w:style>
  <w:style w:type="character" w:customStyle="1" w:styleId="PenNoteTitleChar">
    <w:name w:val="Pen Note Title Char"/>
    <w:basedOn w:val="PenBodyChar"/>
    <w:link w:val="PenNoteTitle"/>
    <w:rsid w:val="00A9626D"/>
    <w:rPr>
      <w:rFonts w:ascii="Myriad Pro Light" w:hAnsi="Myriad Pro Light" w:cs="Arial Narrow"/>
      <w:smallCaps/>
      <w:color w:val="1D1D1D"/>
      <w:spacing w:val="20"/>
      <w:sz w:val="22"/>
      <w:szCs w:val="22"/>
    </w:rPr>
  </w:style>
  <w:style w:type="paragraph" w:customStyle="1" w:styleId="PenNumberedContinued">
    <w:name w:val="Pen Numbered Continued"/>
    <w:basedOn w:val="PenBulletedContinued1"/>
    <w:link w:val="PenNumberedContinuedChar"/>
    <w:qFormat/>
    <w:rsid w:val="005F3773"/>
  </w:style>
  <w:style w:type="paragraph" w:customStyle="1" w:styleId="PenNumberedSubContinued">
    <w:name w:val="Pen Numbered Sub Continued"/>
    <w:basedOn w:val="PenBulletedContinued2"/>
    <w:link w:val="PenNumberedSubContinuedChar"/>
    <w:rsid w:val="006D6175"/>
    <w:pPr>
      <w:ind w:left="734"/>
    </w:pPr>
    <w:rPr>
      <w:color w:val="333E48"/>
    </w:rPr>
  </w:style>
  <w:style w:type="character" w:customStyle="1" w:styleId="PenNumberedContinuedChar">
    <w:name w:val="Pen Numbered Continued Char"/>
    <w:basedOn w:val="PenBulletedContinued1Char"/>
    <w:link w:val="PenNumberedContinued"/>
    <w:rsid w:val="005F3773"/>
    <w:rPr>
      <w:rFonts w:ascii="Myriad Pro Light" w:hAnsi="Myriad Pro Light" w:cs="Arial Narrow"/>
      <w:sz w:val="22"/>
      <w:szCs w:val="22"/>
    </w:rPr>
  </w:style>
  <w:style w:type="character" w:customStyle="1" w:styleId="PenNumberedSubContinuedChar">
    <w:name w:val="Pen Numbered Sub Continued Char"/>
    <w:basedOn w:val="PenBulletedContinued2Char"/>
    <w:link w:val="PenNumberedSubContinued"/>
    <w:rsid w:val="006D6175"/>
    <w:rPr>
      <w:rFonts w:ascii="Open Sans" w:hAnsi="Open Sans" w:cs="Arial Narrow"/>
      <w:color w:val="333E48"/>
      <w:sz w:val="22"/>
      <w:szCs w:val="22"/>
    </w:rPr>
  </w:style>
  <w:style w:type="paragraph" w:customStyle="1" w:styleId="PenHeading4">
    <w:name w:val="Pen Heading 4"/>
    <w:basedOn w:val="PenHeading3"/>
    <w:next w:val="PenBody"/>
    <w:link w:val="PenHeading4Char"/>
    <w:qFormat/>
    <w:rsid w:val="006D6175"/>
    <w:rPr>
      <w:color w:val="333E48"/>
      <w:sz w:val="28"/>
    </w:rPr>
  </w:style>
  <w:style w:type="paragraph" w:customStyle="1" w:styleId="PenTableCaption">
    <w:name w:val="Pen Table Caption"/>
    <w:basedOn w:val="PenBody"/>
    <w:link w:val="PenTableCaptionChar"/>
    <w:qFormat/>
    <w:rsid w:val="0088103A"/>
    <w:pPr>
      <w:keepNext/>
      <w:spacing w:after="120"/>
      <w:jc w:val="center"/>
    </w:pPr>
    <w:rPr>
      <w:sz w:val="20"/>
    </w:rPr>
  </w:style>
  <w:style w:type="character" w:customStyle="1" w:styleId="PenHeading4Char">
    <w:name w:val="Pen Heading 4 Char"/>
    <w:basedOn w:val="PenHeading3Char"/>
    <w:link w:val="PenHeading4"/>
    <w:rsid w:val="006D6175"/>
    <w:rPr>
      <w:rFonts w:ascii="Open Sans" w:eastAsiaTheme="majorEastAsia" w:hAnsi="Open Sans" w:cstheme="majorBidi"/>
      <w:b/>
      <w:bCs/>
      <w:color w:val="333E48"/>
      <w:sz w:val="28"/>
      <w:szCs w:val="28"/>
    </w:rPr>
  </w:style>
  <w:style w:type="paragraph" w:customStyle="1" w:styleId="PenTableBulleted">
    <w:name w:val="Pen Table Bulleted"/>
    <w:basedOn w:val="PenTableBody"/>
    <w:link w:val="PenTableBulletedChar"/>
    <w:qFormat/>
    <w:rsid w:val="00172669"/>
    <w:pPr>
      <w:numPr>
        <w:numId w:val="4"/>
      </w:numPr>
      <w:ind w:left="360"/>
    </w:pPr>
  </w:style>
  <w:style w:type="character" w:customStyle="1" w:styleId="PenTableCaptionChar">
    <w:name w:val="Pen Table Caption Char"/>
    <w:basedOn w:val="PenBodyChar"/>
    <w:link w:val="PenTableCaption"/>
    <w:rsid w:val="0088103A"/>
    <w:rPr>
      <w:rFonts w:ascii="Open Sans" w:hAnsi="Open Sans" w:cs="Arial Narrow"/>
      <w:color w:val="333E48"/>
      <w:sz w:val="20"/>
      <w:szCs w:val="22"/>
    </w:rPr>
  </w:style>
  <w:style w:type="character" w:customStyle="1" w:styleId="PenCodeEmphasis">
    <w:name w:val="Pen Code Emphasis"/>
    <w:basedOn w:val="DefaultParagraphFont"/>
    <w:uiPriority w:val="1"/>
    <w:rsid w:val="0037310A"/>
    <w:rPr>
      <w:rFonts w:ascii="Courier New" w:hAnsi="Courier New"/>
      <w:b w:val="0"/>
      <w:bCs/>
      <w:color w:val="F2682A"/>
    </w:rPr>
  </w:style>
  <w:style w:type="character" w:customStyle="1" w:styleId="PenTableBodyChar">
    <w:name w:val="Pen Table Body Char"/>
    <w:basedOn w:val="PenBodyChar"/>
    <w:link w:val="PenTableBody"/>
    <w:rsid w:val="00016B48"/>
    <w:rPr>
      <w:rFonts w:ascii="Myriad Pro Light" w:hAnsi="Myriad Pro Light" w:cs="Arial Narrow"/>
      <w:color w:val="1D1D1D"/>
      <w:sz w:val="20"/>
      <w:szCs w:val="22"/>
    </w:rPr>
  </w:style>
  <w:style w:type="character" w:customStyle="1" w:styleId="PenTableBulletedChar">
    <w:name w:val="Pen Table Bulleted Char"/>
    <w:basedOn w:val="PenTableBodyChar"/>
    <w:link w:val="PenTableBulleted"/>
    <w:rsid w:val="00172669"/>
    <w:rPr>
      <w:rFonts w:ascii="Open Sans" w:hAnsi="Open Sans" w:cs="Arial Narrow"/>
      <w:color w:val="333E48"/>
      <w:sz w:val="20"/>
      <w:szCs w:val="22"/>
    </w:rPr>
  </w:style>
  <w:style w:type="paragraph" w:customStyle="1" w:styleId="PenTableCodeblock">
    <w:name w:val="Pen Table Codeblock"/>
    <w:basedOn w:val="PenTableBody"/>
    <w:link w:val="PenTableCodeblockChar"/>
    <w:qFormat/>
    <w:rsid w:val="000D00D0"/>
    <w:rPr>
      <w:rFonts w:ascii="Courier New" w:hAnsi="Courier New"/>
    </w:rPr>
  </w:style>
  <w:style w:type="character" w:customStyle="1" w:styleId="PenTableCodeblockChar">
    <w:name w:val="Pen Table Codeblock Char"/>
    <w:basedOn w:val="PenTableBodyChar"/>
    <w:link w:val="PenTableCodeblock"/>
    <w:rsid w:val="000D00D0"/>
    <w:rPr>
      <w:rFonts w:ascii="Courier New" w:hAnsi="Courier New" w:cs="Arial Narrow"/>
      <w:color w:val="1D1D1D"/>
      <w:sz w:val="20"/>
      <w:szCs w:val="22"/>
    </w:rPr>
  </w:style>
  <w:style w:type="paragraph" w:customStyle="1" w:styleId="PenHeader">
    <w:name w:val="Pen Header"/>
    <w:basedOn w:val="PenFooter"/>
    <w:link w:val="PenHeaderChar"/>
    <w:qFormat/>
    <w:rsid w:val="00EB68FB"/>
  </w:style>
  <w:style w:type="character" w:customStyle="1" w:styleId="PenHeaderChar">
    <w:name w:val="Pen Header Char"/>
    <w:basedOn w:val="PenFooterChar"/>
    <w:link w:val="PenHeader"/>
    <w:rsid w:val="00EB68FB"/>
    <w:rPr>
      <w:rFonts w:ascii="MyriadPro-Light" w:hAnsi="MyriadPro-Light" w:cs="MyriadPro-Light"/>
      <w:color w:val="45545F"/>
      <w:sz w:val="16"/>
      <w:szCs w:val="16"/>
    </w:rPr>
  </w:style>
  <w:style w:type="paragraph" w:customStyle="1" w:styleId="PenHeading5">
    <w:name w:val="Pen Heading 5"/>
    <w:basedOn w:val="PenBody"/>
    <w:next w:val="PenBody"/>
    <w:link w:val="PenHeading5Char"/>
    <w:qFormat/>
    <w:rsid w:val="006D6175"/>
    <w:rPr>
      <w:b/>
    </w:rPr>
  </w:style>
  <w:style w:type="paragraph" w:customStyle="1" w:styleId="PenHeading6">
    <w:name w:val="Pen Heading 6"/>
    <w:basedOn w:val="PenHeading5"/>
    <w:next w:val="PenBody"/>
    <w:link w:val="PenHeading6Char"/>
    <w:qFormat/>
    <w:rsid w:val="006D6175"/>
    <w:pPr>
      <w:keepNext/>
    </w:pPr>
    <w:rPr>
      <w:i/>
    </w:rPr>
  </w:style>
  <w:style w:type="character" w:customStyle="1" w:styleId="PenHeading5Char">
    <w:name w:val="Pen Heading 5 Char"/>
    <w:basedOn w:val="PenBodyChar"/>
    <w:link w:val="PenHeading5"/>
    <w:rsid w:val="006D6175"/>
    <w:rPr>
      <w:rFonts w:ascii="Open Sans" w:hAnsi="Open Sans" w:cs="Arial Narrow"/>
      <w:b/>
      <w:color w:val="333E48"/>
      <w:sz w:val="22"/>
      <w:szCs w:val="22"/>
    </w:rPr>
  </w:style>
  <w:style w:type="paragraph" w:customStyle="1" w:styleId="PenOSNumbered">
    <w:name w:val="Pen OS Numbered"/>
    <w:basedOn w:val="PenNumberedContinued"/>
    <w:next w:val="PenNumberedContinued"/>
    <w:link w:val="PenOSNumberedChar"/>
    <w:qFormat/>
    <w:rsid w:val="00D70E36"/>
    <w:rPr>
      <w:color w:val="7F7F7F" w:themeColor="text1" w:themeTint="80"/>
    </w:rPr>
  </w:style>
  <w:style w:type="character" w:customStyle="1" w:styleId="PenHeading6Char">
    <w:name w:val="Pen Heading 6 Char"/>
    <w:basedOn w:val="PenHeading4Char"/>
    <w:link w:val="PenHeading6"/>
    <w:rsid w:val="006D6175"/>
    <w:rPr>
      <w:rFonts w:ascii="Open Sans" w:eastAsiaTheme="majorEastAsia" w:hAnsi="Open Sans" w:cs="Arial Narrow"/>
      <w:b/>
      <w:bCs w:val="0"/>
      <w:i/>
      <w:color w:val="333E48"/>
      <w:sz w:val="22"/>
      <w:szCs w:val="22"/>
    </w:rPr>
  </w:style>
  <w:style w:type="paragraph" w:customStyle="1" w:styleId="PenOSSubNumbered">
    <w:name w:val="Pen OS Sub Numbered"/>
    <w:basedOn w:val="PenNumberedSubContinued"/>
    <w:next w:val="PenNumberedSubContinued"/>
    <w:link w:val="PenOSSubNumberedChar"/>
    <w:qFormat/>
    <w:rsid w:val="006D6175"/>
  </w:style>
  <w:style w:type="character" w:customStyle="1" w:styleId="PenOSNumberedChar">
    <w:name w:val="Pen OS Numbered Char"/>
    <w:basedOn w:val="PenNumberedContinuedChar"/>
    <w:link w:val="PenOSNumbered"/>
    <w:rsid w:val="00D70E36"/>
    <w:rPr>
      <w:rFonts w:ascii="Myriad Pro Light" w:hAnsi="Myriad Pro Light" w:cs="Arial Narrow"/>
      <w:color w:val="7F7F7F" w:themeColor="text1" w:themeTint="80"/>
      <w:sz w:val="22"/>
      <w:szCs w:val="22"/>
    </w:rPr>
  </w:style>
  <w:style w:type="paragraph" w:customStyle="1" w:styleId="PenCodeblockNumbered">
    <w:name w:val="Pen Codeblock Numbered"/>
    <w:basedOn w:val="PenCodeblockBody"/>
    <w:link w:val="PenCodeblockNumberedChar"/>
    <w:qFormat/>
    <w:rsid w:val="00E45256"/>
    <w:pPr>
      <w:ind w:left="288"/>
    </w:pPr>
  </w:style>
  <w:style w:type="character" w:customStyle="1" w:styleId="PenOSSubNumberedChar">
    <w:name w:val="Pen OS Sub Numbered Char"/>
    <w:basedOn w:val="PenNumberedSubContinuedChar"/>
    <w:link w:val="PenOSSubNumbered"/>
    <w:rsid w:val="006D6175"/>
    <w:rPr>
      <w:rFonts w:ascii="Open Sans" w:hAnsi="Open Sans" w:cs="Arial Narrow"/>
      <w:color w:val="333E48"/>
      <w:sz w:val="22"/>
      <w:szCs w:val="22"/>
    </w:rPr>
  </w:style>
  <w:style w:type="paragraph" w:customStyle="1" w:styleId="PenCodeblockSubNumbered">
    <w:name w:val="Pen Codeblock Sub Numbered"/>
    <w:basedOn w:val="PenCodeblockNumbered"/>
    <w:link w:val="PenCodeblockSubNumberedChar"/>
    <w:qFormat/>
    <w:rsid w:val="00593E42"/>
    <w:pPr>
      <w:ind w:left="720"/>
    </w:pPr>
  </w:style>
  <w:style w:type="character" w:customStyle="1" w:styleId="PenCodeblockBodyChar">
    <w:name w:val="Pen Codeblock Body Char"/>
    <w:basedOn w:val="PenBodyChar"/>
    <w:link w:val="PenCodeblockBody"/>
    <w:rsid w:val="00492F2E"/>
    <w:rPr>
      <w:rFonts w:ascii="Courier New" w:eastAsia="Courier New" w:hAnsi="Courier New" w:cs="Courier New"/>
      <w:color w:val="333E48"/>
      <w:sz w:val="22"/>
      <w:szCs w:val="22"/>
    </w:rPr>
  </w:style>
  <w:style w:type="character" w:customStyle="1" w:styleId="PenCodeblockNumberedChar">
    <w:name w:val="Pen Codeblock Numbered Char"/>
    <w:basedOn w:val="PenCodeblockBodyChar"/>
    <w:link w:val="PenCodeblockNumbered"/>
    <w:rsid w:val="00E45256"/>
    <w:rPr>
      <w:rFonts w:ascii="Courier New" w:eastAsia="Courier New" w:hAnsi="Courier New" w:cs="Courier New"/>
      <w:color w:val="1D1D1D"/>
      <w:sz w:val="20"/>
      <w:szCs w:val="22"/>
    </w:rPr>
  </w:style>
  <w:style w:type="character" w:customStyle="1" w:styleId="PenCodeblockSubNumberedChar">
    <w:name w:val="Pen Codeblock Sub Numbered Char"/>
    <w:basedOn w:val="PenCodeblockNumberedChar"/>
    <w:link w:val="PenCodeblockSubNumbered"/>
    <w:rsid w:val="00593E42"/>
    <w:rPr>
      <w:rFonts w:ascii="Courier New" w:eastAsia="Courier New" w:hAnsi="Courier New" w:cs="Courier New"/>
      <w:color w:val="1D1D1D"/>
      <w:sz w:val="20"/>
      <w:szCs w:val="22"/>
    </w:rPr>
  </w:style>
  <w:style w:type="paragraph" w:customStyle="1" w:styleId="PenCautionTitle">
    <w:name w:val="Pen Caution Title"/>
    <w:basedOn w:val="PenBody"/>
    <w:next w:val="PenNoteBody"/>
    <w:link w:val="PenCautionTitleChar"/>
    <w:qFormat/>
    <w:rsid w:val="00A9626D"/>
    <w:pPr>
      <w:keepNext/>
      <w:spacing w:after="60"/>
    </w:pPr>
    <w:rPr>
      <w:smallCaps/>
      <w:color w:val="F79646" w:themeColor="accent6"/>
      <w:spacing w:val="20"/>
      <w:sz w:val="24"/>
    </w:rPr>
  </w:style>
  <w:style w:type="paragraph" w:customStyle="1" w:styleId="PenCautionTitleNumbered">
    <w:name w:val="Pen Caution Title Numbered"/>
    <w:basedOn w:val="PenCautionTitle"/>
    <w:next w:val="PenNoteNumbered"/>
    <w:link w:val="PenCautionTitleNumberedChar"/>
    <w:qFormat/>
    <w:rsid w:val="001A716C"/>
    <w:pPr>
      <w:ind w:left="288"/>
    </w:pPr>
    <w:rPr>
      <w:color w:val="F2682A"/>
    </w:rPr>
  </w:style>
  <w:style w:type="character" w:customStyle="1" w:styleId="PenCautionTitleChar">
    <w:name w:val="Pen Caution Title Char"/>
    <w:basedOn w:val="PenBodyChar"/>
    <w:link w:val="PenCautionTitle"/>
    <w:rsid w:val="00A9626D"/>
    <w:rPr>
      <w:rFonts w:ascii="Myriad Pro Light" w:hAnsi="Myriad Pro Light" w:cs="Arial Narrow"/>
      <w:smallCaps/>
      <w:color w:val="F79646" w:themeColor="accent6"/>
      <w:spacing w:val="20"/>
      <w:sz w:val="22"/>
      <w:szCs w:val="22"/>
    </w:rPr>
  </w:style>
  <w:style w:type="paragraph" w:customStyle="1" w:styleId="PenNoteTitleNumbered">
    <w:name w:val="Pen Note Title Numbered"/>
    <w:basedOn w:val="PenNoteTitle"/>
    <w:next w:val="PenNoteNumbered"/>
    <w:link w:val="PenNoteTitleNumberedChar"/>
    <w:qFormat/>
    <w:rsid w:val="00D70E36"/>
    <w:pPr>
      <w:ind w:left="288"/>
    </w:pPr>
  </w:style>
  <w:style w:type="character" w:customStyle="1" w:styleId="PenCautionTitleNumberedChar">
    <w:name w:val="Pen Caution Title Numbered Char"/>
    <w:basedOn w:val="PenCautionTitleChar"/>
    <w:link w:val="PenCautionTitleNumbered"/>
    <w:rsid w:val="001A716C"/>
    <w:rPr>
      <w:rFonts w:ascii="Open Sans" w:hAnsi="Open Sans" w:cs="Arial Narrow"/>
      <w:smallCaps/>
      <w:color w:val="F2682A"/>
      <w:spacing w:val="20"/>
      <w:sz w:val="22"/>
      <w:szCs w:val="22"/>
    </w:rPr>
  </w:style>
  <w:style w:type="paragraph" w:customStyle="1" w:styleId="PenNoteNumbered">
    <w:name w:val="Pen Note Numbered"/>
    <w:basedOn w:val="PenNoteBody"/>
    <w:next w:val="PenNumberedContinued"/>
    <w:link w:val="PenNoteNumberedChar"/>
    <w:qFormat/>
    <w:rsid w:val="005F3773"/>
    <w:pPr>
      <w:spacing w:after="120"/>
      <w:ind w:left="288"/>
    </w:pPr>
  </w:style>
  <w:style w:type="character" w:customStyle="1" w:styleId="PenNoteTitleNumberedChar">
    <w:name w:val="Pen Note Title Numbered Char"/>
    <w:basedOn w:val="PenNoteTitleChar"/>
    <w:link w:val="PenNoteTitleNumbered"/>
    <w:rsid w:val="00D70E36"/>
    <w:rPr>
      <w:rFonts w:ascii="Myriad Pro Light" w:hAnsi="Myriad Pro Light" w:cs="Arial Narrow"/>
      <w:smallCaps/>
      <w:color w:val="1D1D1D"/>
      <w:spacing w:val="20"/>
      <w:sz w:val="22"/>
      <w:szCs w:val="22"/>
    </w:rPr>
  </w:style>
  <w:style w:type="paragraph" w:customStyle="1" w:styleId="PenCautionTitleSubNumbered">
    <w:name w:val="Pen Caution Title Sub Numbered"/>
    <w:basedOn w:val="PenCautionTitleNumbered"/>
    <w:next w:val="PenNoteSubNumbered"/>
    <w:link w:val="PenCautionTitleSubNumberedChar"/>
    <w:qFormat/>
    <w:rsid w:val="005F3773"/>
    <w:pPr>
      <w:ind w:left="720"/>
    </w:pPr>
  </w:style>
  <w:style w:type="character" w:customStyle="1" w:styleId="PenNoteNumberedChar">
    <w:name w:val="Pen Note Numbered Char"/>
    <w:basedOn w:val="PenNumberedContinuedChar"/>
    <w:link w:val="PenNoteNumbered"/>
    <w:rsid w:val="005F3773"/>
    <w:rPr>
      <w:rFonts w:ascii="Myriad Pro Light" w:hAnsi="Myriad Pro Light" w:cs="Arial Narrow"/>
      <w:color w:val="1D1D1D"/>
      <w:sz w:val="22"/>
      <w:szCs w:val="22"/>
      <w:shd w:val="clear" w:color="auto" w:fill="FDE9D9" w:themeFill="accent6" w:themeFillTint="33"/>
    </w:rPr>
  </w:style>
  <w:style w:type="paragraph" w:customStyle="1" w:styleId="PenNoteBody">
    <w:name w:val="Pen Note Body"/>
    <w:basedOn w:val="PenBody"/>
    <w:next w:val="PenBody"/>
    <w:link w:val="PenNoteBodyChar"/>
    <w:qFormat/>
    <w:rsid w:val="004A2071"/>
    <w:pPr>
      <w:pBdr>
        <w:top w:val="single" w:sz="24" w:space="1" w:color="EDEFEF"/>
        <w:left w:val="single" w:sz="24" w:space="4" w:color="EDEFEF"/>
        <w:bottom w:val="single" w:sz="24" w:space="1" w:color="EDEFEF"/>
        <w:right w:val="single" w:sz="24" w:space="4" w:color="EDEFEF"/>
      </w:pBdr>
      <w:shd w:val="clear" w:color="auto" w:fill="EDEFEF"/>
    </w:pPr>
  </w:style>
  <w:style w:type="paragraph" w:customStyle="1" w:styleId="PenNoteSubNumbered">
    <w:name w:val="Pen Note Sub Numbered"/>
    <w:basedOn w:val="PenNoteNumbered"/>
    <w:next w:val="PenNumberedSubContinued"/>
    <w:link w:val="PenNoteSubNumberedChar"/>
    <w:qFormat/>
    <w:rsid w:val="005F3773"/>
    <w:pPr>
      <w:ind w:left="720"/>
    </w:pPr>
  </w:style>
  <w:style w:type="character" w:customStyle="1" w:styleId="PenCautionTitleSubNumberedChar">
    <w:name w:val="Pen Caution Title Sub Numbered Char"/>
    <w:basedOn w:val="PenCautionTitleNumberedChar"/>
    <w:link w:val="PenCautionTitleSubNumbered"/>
    <w:rsid w:val="005F3773"/>
    <w:rPr>
      <w:rFonts w:ascii="Myriad Pro Light" w:hAnsi="Myriad Pro Light" w:cs="Arial Narrow"/>
      <w:smallCaps/>
      <w:color w:val="F79646" w:themeColor="accent6"/>
      <w:spacing w:val="20"/>
      <w:sz w:val="22"/>
      <w:szCs w:val="22"/>
    </w:rPr>
  </w:style>
  <w:style w:type="character" w:customStyle="1" w:styleId="PenNoteBodyChar">
    <w:name w:val="Pen Note Body Char"/>
    <w:basedOn w:val="PenBodyChar"/>
    <w:link w:val="PenNoteBody"/>
    <w:rsid w:val="004A2071"/>
    <w:rPr>
      <w:rFonts w:ascii="Open Sans" w:hAnsi="Open Sans" w:cs="Arial Narrow"/>
      <w:color w:val="333E48"/>
      <w:sz w:val="22"/>
      <w:szCs w:val="22"/>
      <w:shd w:val="clear" w:color="auto" w:fill="EDEFEF"/>
    </w:rPr>
  </w:style>
  <w:style w:type="paragraph" w:customStyle="1" w:styleId="PenNoteTitleSubNumbered">
    <w:name w:val="Pen Note Title Sub Numbered"/>
    <w:basedOn w:val="PenNoteTitle"/>
    <w:next w:val="PenNoteSubNumbered"/>
    <w:link w:val="PenNoteTitleSubNumberedChar"/>
    <w:qFormat/>
    <w:rsid w:val="006D1C7B"/>
    <w:pPr>
      <w:ind w:left="720"/>
    </w:pPr>
  </w:style>
  <w:style w:type="character" w:customStyle="1" w:styleId="PenNoteSubNumberedChar">
    <w:name w:val="Pen Note Sub Numbered Char"/>
    <w:basedOn w:val="PenNoteNumberedChar"/>
    <w:link w:val="PenNoteSubNumbered"/>
    <w:rsid w:val="005F3773"/>
    <w:rPr>
      <w:rFonts w:ascii="Myriad Pro Light" w:hAnsi="Myriad Pro Light" w:cs="Arial Narrow"/>
      <w:color w:val="1D1D1D"/>
      <w:sz w:val="22"/>
      <w:szCs w:val="22"/>
      <w:shd w:val="clear" w:color="auto" w:fill="FDE9D9" w:themeFill="accent6" w:themeFillTint="33"/>
    </w:rPr>
  </w:style>
  <w:style w:type="character" w:customStyle="1" w:styleId="PenNoteTitleSubNumberedChar">
    <w:name w:val="Pen Note Title Sub Numbered Char"/>
    <w:basedOn w:val="PenNoteNumberedChar"/>
    <w:link w:val="PenNoteTitleSubNumbered"/>
    <w:rsid w:val="006D1C7B"/>
    <w:rPr>
      <w:rFonts w:ascii="Myriad Pro Light" w:hAnsi="Myriad Pro Light" w:cs="Arial Narrow"/>
      <w:smallCaps/>
      <w:color w:val="1D1D1D"/>
      <w:spacing w:val="20"/>
      <w:sz w:val="22"/>
      <w:szCs w:val="22"/>
      <w:shd w:val="clear" w:color="auto" w:fill="FDE9D9" w:themeFill="accent6" w:themeFillTint="33"/>
    </w:rPr>
  </w:style>
  <w:style w:type="paragraph" w:customStyle="1" w:styleId="PenReleaseAnotation">
    <w:name w:val="Pen Release Anotation"/>
    <w:basedOn w:val="PenHeading6"/>
    <w:next w:val="PenBody"/>
    <w:qFormat/>
    <w:rsid w:val="007A74B7"/>
  </w:style>
  <w:style w:type="character" w:customStyle="1" w:styleId="Heading5Char">
    <w:name w:val="Heading 5 Char"/>
    <w:basedOn w:val="DefaultParagraphFont"/>
    <w:link w:val="Heading5"/>
    <w:rsid w:val="00DB5606"/>
    <w:rPr>
      <w:rFonts w:asciiTheme="majorHAnsi" w:eastAsiaTheme="majorEastAsia" w:hAnsiTheme="majorHAnsi" w:cstheme="majorBidi"/>
      <w:color w:val="243F60" w:themeColor="accent1" w:themeShade="7F"/>
    </w:rPr>
  </w:style>
  <w:style w:type="paragraph" w:customStyle="1" w:styleId="PenScreenText">
    <w:name w:val="Pen Screen Text"/>
    <w:basedOn w:val="PenBody"/>
    <w:link w:val="PenScreenTextChar"/>
    <w:autoRedefine/>
    <w:rsid w:val="00996A46"/>
    <w:rPr>
      <w:b/>
      <w:color w:val="1F497D" w:themeColor="text2"/>
    </w:rPr>
  </w:style>
  <w:style w:type="character" w:customStyle="1" w:styleId="PenScreenTextChar">
    <w:name w:val="Pen Screen Text Char"/>
    <w:basedOn w:val="PenBodyChar"/>
    <w:link w:val="PenScreenText"/>
    <w:rsid w:val="00996A46"/>
    <w:rPr>
      <w:rFonts w:ascii="Open Sans" w:hAnsi="Open Sans" w:cs="Arial Narrow"/>
      <w:b/>
      <w:color w:val="1F497D" w:themeColor="text2"/>
      <w:sz w:val="22"/>
      <w:szCs w:val="22"/>
    </w:rPr>
  </w:style>
  <w:style w:type="paragraph" w:customStyle="1" w:styleId="PenBodyItalic">
    <w:name w:val="Pen Body + Italic"/>
    <w:basedOn w:val="PenBody"/>
    <w:qFormat/>
    <w:rsid w:val="00D82F69"/>
    <w:pPr>
      <w:ind w:left="450" w:hanging="450"/>
    </w:pPr>
    <w:rPr>
      <w:bCs/>
      <w:i/>
    </w:rPr>
  </w:style>
  <w:style w:type="paragraph" w:customStyle="1" w:styleId="StylePenBodyItalic">
    <w:name w:val="Style Pen Body + Italic"/>
    <w:basedOn w:val="PenBody"/>
    <w:link w:val="StylePenBodyItalicChar"/>
    <w:rsid w:val="00D82F69"/>
    <w:rPr>
      <w:bCs/>
      <w:i/>
      <w:iCs/>
    </w:rPr>
  </w:style>
  <w:style w:type="character" w:customStyle="1" w:styleId="StylePenBodyItalicChar">
    <w:name w:val="Style Pen Body + Italic Char"/>
    <w:basedOn w:val="PenBodyChar"/>
    <w:link w:val="StylePenBodyItalic"/>
    <w:rsid w:val="00D82F69"/>
    <w:rPr>
      <w:rFonts w:ascii="Open Sans" w:hAnsi="Open Sans" w:cs="Arial Narrow"/>
      <w:bCs/>
      <w:i/>
      <w:iCs/>
      <w:color w:val="333E48"/>
      <w:sz w:val="22"/>
      <w:szCs w:val="22"/>
    </w:rPr>
  </w:style>
  <w:style w:type="paragraph" w:customStyle="1" w:styleId="NumberedBulletPACKT">
    <w:name w:val="Numbered Bullet [PACKT]"/>
    <w:basedOn w:val="Normal"/>
    <w:uiPriority w:val="99"/>
    <w:locked/>
    <w:rsid w:val="004249B3"/>
    <w:pPr>
      <w:numPr>
        <w:numId w:val="6"/>
      </w:numPr>
      <w:tabs>
        <w:tab w:val="left" w:pos="360"/>
      </w:tabs>
      <w:suppressAutoHyphens/>
      <w:spacing w:after="60"/>
      <w:ind w:right="360"/>
    </w:pPr>
    <w:rPr>
      <w:rFonts w:ascii="Times New Roman" w:eastAsia="Times New Roman" w:hAnsi="Times New Roman" w:cs="Times New Roman"/>
      <w:sz w:val="22"/>
    </w:rPr>
  </w:style>
  <w:style w:type="character" w:customStyle="1" w:styleId="resultoftext">
    <w:name w:val="resultoftext"/>
    <w:basedOn w:val="DefaultParagraphFont"/>
    <w:rsid w:val="00FB2D91"/>
  </w:style>
  <w:style w:type="paragraph" w:styleId="ListParagraph">
    <w:name w:val="List Paragraph"/>
    <w:basedOn w:val="Normal"/>
    <w:uiPriority w:val="34"/>
    <w:qFormat/>
    <w:rsid w:val="00FB2D91"/>
    <w:pPr>
      <w:ind w:left="720"/>
      <w:contextualSpacing/>
    </w:pPr>
  </w:style>
  <w:style w:type="paragraph" w:styleId="TOC3">
    <w:name w:val="toc 3"/>
    <w:basedOn w:val="Normal"/>
    <w:next w:val="Normal"/>
    <w:autoRedefine/>
    <w:uiPriority w:val="39"/>
    <w:unhideWhenUsed/>
    <w:rsid w:val="00884594"/>
    <w:pPr>
      <w:spacing w:after="100" w:line="259" w:lineRule="auto"/>
      <w:ind w:left="440"/>
    </w:pPr>
    <w:rPr>
      <w:rFonts w:asciiTheme="minorHAnsi" w:eastAsiaTheme="minorEastAsia" w:hAnsiTheme="minorHAnsi" w:cs="Times New Roman"/>
      <w:sz w:val="22"/>
      <w:szCs w:val="22"/>
    </w:rPr>
  </w:style>
  <w:style w:type="paragraph" w:customStyle="1" w:styleId="Default">
    <w:name w:val="Default"/>
    <w:rsid w:val="00CF4D63"/>
    <w:pPr>
      <w:autoSpaceDE w:val="0"/>
      <w:autoSpaceDN w:val="0"/>
      <w:adjustRightInd w:val="0"/>
    </w:pPr>
    <w:rPr>
      <w:rFonts w:ascii="Arial" w:hAnsi="Arial" w:cs="Arial"/>
      <w:color w:val="000000"/>
    </w:rPr>
  </w:style>
  <w:style w:type="character" w:customStyle="1" w:styleId="tx">
    <w:name w:val="tx"/>
    <w:basedOn w:val="DefaultParagraphFont"/>
    <w:rsid w:val="001B0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68998">
      <w:bodyDiv w:val="1"/>
      <w:marLeft w:val="0"/>
      <w:marRight w:val="0"/>
      <w:marTop w:val="0"/>
      <w:marBottom w:val="0"/>
      <w:divBdr>
        <w:top w:val="none" w:sz="0" w:space="0" w:color="auto"/>
        <w:left w:val="none" w:sz="0" w:space="0" w:color="auto"/>
        <w:bottom w:val="none" w:sz="0" w:space="0" w:color="auto"/>
        <w:right w:val="none" w:sz="0" w:space="0" w:color="auto"/>
      </w:divBdr>
    </w:div>
    <w:div w:id="844516109">
      <w:bodyDiv w:val="1"/>
      <w:marLeft w:val="0"/>
      <w:marRight w:val="0"/>
      <w:marTop w:val="0"/>
      <w:marBottom w:val="0"/>
      <w:divBdr>
        <w:top w:val="none" w:sz="0" w:space="0" w:color="auto"/>
        <w:left w:val="none" w:sz="0" w:space="0" w:color="auto"/>
        <w:bottom w:val="none" w:sz="0" w:space="0" w:color="auto"/>
        <w:right w:val="none" w:sz="0" w:space="0" w:color="auto"/>
      </w:divBdr>
      <w:divsChild>
        <w:div w:id="1294411403">
          <w:marLeft w:val="0"/>
          <w:marRight w:val="0"/>
          <w:marTop w:val="0"/>
          <w:marBottom w:val="0"/>
          <w:divBdr>
            <w:top w:val="none" w:sz="0" w:space="0" w:color="auto"/>
            <w:left w:val="none" w:sz="0" w:space="0" w:color="auto"/>
            <w:bottom w:val="none" w:sz="0" w:space="0" w:color="auto"/>
            <w:right w:val="none" w:sz="0" w:space="0" w:color="auto"/>
          </w:divBdr>
        </w:div>
      </w:divsChild>
    </w:div>
    <w:div w:id="1585605057">
      <w:bodyDiv w:val="1"/>
      <w:marLeft w:val="0"/>
      <w:marRight w:val="0"/>
      <w:marTop w:val="0"/>
      <w:marBottom w:val="0"/>
      <w:divBdr>
        <w:top w:val="none" w:sz="0" w:space="0" w:color="auto"/>
        <w:left w:val="none" w:sz="0" w:space="0" w:color="auto"/>
        <w:bottom w:val="none" w:sz="0" w:space="0" w:color="auto"/>
        <w:right w:val="none" w:sz="0" w:space="0" w:color="auto"/>
      </w:divBdr>
      <w:divsChild>
        <w:div w:id="2069834857">
          <w:marLeft w:val="0"/>
          <w:marRight w:val="0"/>
          <w:marTop w:val="0"/>
          <w:marBottom w:val="0"/>
          <w:divBdr>
            <w:top w:val="none" w:sz="0" w:space="0" w:color="auto"/>
            <w:left w:val="none" w:sz="0" w:space="0" w:color="auto"/>
            <w:bottom w:val="none" w:sz="0" w:space="0" w:color="auto"/>
            <w:right w:val="none" w:sz="0" w:space="0" w:color="auto"/>
          </w:divBdr>
        </w:div>
      </w:divsChild>
    </w:div>
    <w:div w:id="1790006787">
      <w:bodyDiv w:val="1"/>
      <w:marLeft w:val="0"/>
      <w:marRight w:val="0"/>
      <w:marTop w:val="0"/>
      <w:marBottom w:val="0"/>
      <w:divBdr>
        <w:top w:val="none" w:sz="0" w:space="0" w:color="auto"/>
        <w:left w:val="none" w:sz="0" w:space="0" w:color="auto"/>
        <w:bottom w:val="none" w:sz="0" w:space="0" w:color="auto"/>
        <w:right w:val="none" w:sz="0" w:space="0" w:color="auto"/>
      </w:divBdr>
      <w:divsChild>
        <w:div w:id="50540867">
          <w:marLeft w:val="0"/>
          <w:marRight w:val="0"/>
          <w:marTop w:val="0"/>
          <w:marBottom w:val="0"/>
          <w:divBdr>
            <w:top w:val="none" w:sz="0" w:space="0" w:color="auto"/>
            <w:left w:val="none" w:sz="0" w:space="0" w:color="auto"/>
            <w:bottom w:val="none" w:sz="0" w:space="0" w:color="auto"/>
            <w:right w:val="none" w:sz="0" w:space="0" w:color="auto"/>
          </w:divBdr>
        </w:div>
      </w:divsChild>
    </w:div>
    <w:div w:id="1802645872">
      <w:bodyDiv w:val="1"/>
      <w:marLeft w:val="0"/>
      <w:marRight w:val="0"/>
      <w:marTop w:val="0"/>
      <w:marBottom w:val="0"/>
      <w:divBdr>
        <w:top w:val="none" w:sz="0" w:space="0" w:color="auto"/>
        <w:left w:val="none" w:sz="0" w:space="0" w:color="auto"/>
        <w:bottom w:val="none" w:sz="0" w:space="0" w:color="auto"/>
        <w:right w:val="none" w:sz="0" w:space="0" w:color="auto"/>
      </w:divBdr>
      <w:divsChild>
        <w:div w:id="20986752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header" Target="header6.xml"/><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header" Target="header7.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footer" Target="footer2.xml"/><Relationship Id="rId18" Type="http://schemas.openxmlformats.org/officeDocument/2006/relationships/image" Target="media/image9.gif"/><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localhost:$%7bCURRENT_PENTAHO_BA_PORT%7d/pentaho/"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eader" Target="header3.xml"/><Relationship Id="rId100" Type="http://schemas.openxmlformats.org/officeDocument/2006/relationships/image" Target="media/image8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localhost:8081/pentaho/Login" TargetMode="External"/><Relationship Id="rId179" Type="http://schemas.openxmlformats.org/officeDocument/2006/relationships/image" Target="media/image164.png"/><Relationship Id="rId19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eader" Target="header4.xm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5.xm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toth\Desktop\Short_Doc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ED973F0-703F-49C6-AB70-4C24B8AAF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Short_Doc_Template.dotx</Template>
  <TotalTime>98</TotalTime>
  <Pages>103</Pages>
  <Words>18442</Words>
  <Characters>105126</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123322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Toth</dc:creator>
  <cp:lastModifiedBy>Will Grasmick</cp:lastModifiedBy>
  <cp:revision>40</cp:revision>
  <cp:lastPrinted>2016-04-12T21:19:00Z</cp:lastPrinted>
  <dcterms:created xsi:type="dcterms:W3CDTF">2016-04-12T19:21:00Z</dcterms:created>
  <dcterms:modified xsi:type="dcterms:W3CDTF">2016-04-12T21:20:00Z</dcterms:modified>
</cp:coreProperties>
</file>